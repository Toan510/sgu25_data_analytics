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09A3D4" w14:textId="77777777" w:rsidR="003B261E" w:rsidRDefault="003B261E">
      <w:pPr>
        <w:ind w:firstLine="720"/>
        <w:jc w:val="both"/>
        <w:rPr>
          <w:rFonts w:ascii="Times New Roman" w:eastAsia="Times New Roman" w:hAnsi="Times New Roman" w:cs="Times New Roman"/>
          <w:sz w:val="26"/>
          <w:szCs w:val="26"/>
        </w:rPr>
      </w:pPr>
    </w:p>
    <w:p w14:paraId="1ADEDACD" w14:textId="77777777" w:rsidR="003B261E" w:rsidRDefault="00000000">
      <w:pPr>
        <w:ind w:firstLine="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SÀI GÒN</w:t>
      </w:r>
    </w:p>
    <w:p w14:paraId="727CBBB1" w14:textId="77777777" w:rsidR="003B261E" w:rsidRDefault="003B261E">
      <w:pPr>
        <w:jc w:val="center"/>
        <w:rPr>
          <w:rFonts w:ascii="Times New Roman" w:eastAsia="Times New Roman" w:hAnsi="Times New Roman" w:cs="Times New Roman"/>
          <w:b/>
          <w:sz w:val="26"/>
          <w:szCs w:val="26"/>
        </w:rPr>
      </w:pPr>
    </w:p>
    <w:p w14:paraId="3639719C" w14:textId="77777777" w:rsidR="003B2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KHOA CÔNG NGHỆ THÔNG TIN</w:t>
      </w:r>
    </w:p>
    <w:p w14:paraId="54C82E56" w14:textId="77777777" w:rsidR="003B261E" w:rsidRDefault="003B261E">
      <w:pPr>
        <w:jc w:val="center"/>
        <w:rPr>
          <w:rFonts w:ascii="Times New Roman" w:eastAsia="Times New Roman" w:hAnsi="Times New Roman" w:cs="Times New Roman"/>
          <w:sz w:val="26"/>
          <w:szCs w:val="26"/>
        </w:rPr>
      </w:pPr>
    </w:p>
    <w:p w14:paraId="1EA669B8" w14:textId="77777777" w:rsidR="003B261E" w:rsidRDefault="003B261E">
      <w:pPr>
        <w:tabs>
          <w:tab w:val="left" w:pos="5080"/>
        </w:tabs>
        <w:ind w:firstLine="720"/>
        <w:jc w:val="center"/>
        <w:rPr>
          <w:rFonts w:ascii="Times New Roman" w:eastAsia="Times New Roman" w:hAnsi="Times New Roman" w:cs="Times New Roman"/>
          <w:b/>
          <w:sz w:val="26"/>
          <w:szCs w:val="26"/>
        </w:rPr>
      </w:pPr>
    </w:p>
    <w:p w14:paraId="71326E77" w14:textId="77777777" w:rsidR="003B261E" w:rsidRDefault="00000000">
      <w:pPr>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noProof/>
          <w:sz w:val="26"/>
          <w:szCs w:val="26"/>
        </w:rPr>
        <w:drawing>
          <wp:inline distT="0" distB="0" distL="0" distR="0" wp14:anchorId="3301C059" wp14:editId="653CDF89">
            <wp:extent cx="1086002" cy="1009791"/>
            <wp:effectExtent l="0" t="0" r="0" b="0"/>
            <wp:docPr id="1843722269" name="image118.png" descr="A blue circle with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8.png" descr="A blue circle with text&#10;&#10;AI-generated content may be incorrect."/>
                    <pic:cNvPicPr preferRelativeResize="0"/>
                  </pic:nvPicPr>
                  <pic:blipFill>
                    <a:blip r:embed="rId8"/>
                    <a:srcRect/>
                    <a:stretch>
                      <a:fillRect/>
                    </a:stretch>
                  </pic:blipFill>
                  <pic:spPr>
                    <a:xfrm>
                      <a:off x="0" y="0"/>
                      <a:ext cx="1086002" cy="1009791"/>
                    </a:xfrm>
                    <a:prstGeom prst="rect">
                      <a:avLst/>
                    </a:prstGeom>
                    <a:ln/>
                  </pic:spPr>
                </pic:pic>
              </a:graphicData>
            </a:graphic>
          </wp:inline>
        </w:drawing>
      </w:r>
    </w:p>
    <w:p w14:paraId="36C4B508" w14:textId="77777777" w:rsidR="003B261E" w:rsidRDefault="003B261E">
      <w:pPr>
        <w:ind w:firstLine="720"/>
        <w:jc w:val="both"/>
        <w:rPr>
          <w:rFonts w:ascii="Times New Roman" w:eastAsia="Times New Roman" w:hAnsi="Times New Roman" w:cs="Times New Roman"/>
          <w:b/>
          <w:sz w:val="26"/>
          <w:szCs w:val="26"/>
        </w:rPr>
      </w:pPr>
    </w:p>
    <w:p w14:paraId="3361B9AA" w14:textId="77777777" w:rsidR="003B261E" w:rsidRDefault="003B261E">
      <w:pPr>
        <w:ind w:firstLine="720"/>
        <w:jc w:val="both"/>
        <w:rPr>
          <w:rFonts w:ascii="Times New Roman" w:eastAsia="Times New Roman" w:hAnsi="Times New Roman" w:cs="Times New Roman"/>
          <w:b/>
          <w:sz w:val="26"/>
          <w:szCs w:val="26"/>
        </w:rPr>
      </w:pPr>
    </w:p>
    <w:p w14:paraId="471C8CB8" w14:textId="77777777" w:rsidR="003B261E" w:rsidRDefault="003B261E">
      <w:pPr>
        <w:ind w:firstLine="720"/>
        <w:jc w:val="both"/>
        <w:rPr>
          <w:rFonts w:ascii="Times New Roman" w:eastAsia="Times New Roman" w:hAnsi="Times New Roman" w:cs="Times New Roman"/>
          <w:b/>
          <w:sz w:val="26"/>
          <w:szCs w:val="26"/>
        </w:rPr>
      </w:pPr>
    </w:p>
    <w:p w14:paraId="2D4F4024" w14:textId="77777777" w:rsidR="003B261E" w:rsidRDefault="003B261E">
      <w:pPr>
        <w:jc w:val="both"/>
        <w:rPr>
          <w:rFonts w:ascii="Times New Roman" w:eastAsia="Times New Roman" w:hAnsi="Times New Roman" w:cs="Times New Roman"/>
          <w:b/>
          <w:sz w:val="26"/>
          <w:szCs w:val="26"/>
        </w:rPr>
      </w:pPr>
    </w:p>
    <w:p w14:paraId="545C81FD" w14:textId="77777777" w:rsidR="003B2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BÀI TẬP LỚN 01: PHÂN TÍCH KHÁM PHÁ DỮ LIỆU</w:t>
      </w:r>
    </w:p>
    <w:p w14:paraId="7BF3A9BD" w14:textId="77777777" w:rsidR="003B261E" w:rsidRDefault="003B261E">
      <w:pPr>
        <w:jc w:val="both"/>
        <w:rPr>
          <w:rFonts w:ascii="Times New Roman" w:eastAsia="Times New Roman" w:hAnsi="Times New Roman" w:cs="Times New Roman"/>
          <w:b/>
          <w:sz w:val="26"/>
          <w:szCs w:val="26"/>
        </w:rPr>
      </w:pPr>
    </w:p>
    <w:p w14:paraId="4DC3A7E7" w14:textId="77777777" w:rsidR="003B261E"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MÔN HỌC: PHÂN TÍCH DỮ LIỆU</w:t>
      </w:r>
    </w:p>
    <w:p w14:paraId="660D26A7" w14:textId="77777777" w:rsidR="003B261E" w:rsidRDefault="003B261E">
      <w:pPr>
        <w:ind w:firstLine="720"/>
        <w:jc w:val="center"/>
        <w:rPr>
          <w:rFonts w:ascii="Times New Roman" w:eastAsia="Times New Roman" w:hAnsi="Times New Roman" w:cs="Times New Roman"/>
          <w:b/>
          <w:sz w:val="26"/>
          <w:szCs w:val="26"/>
        </w:rPr>
      </w:pPr>
    </w:p>
    <w:p w14:paraId="2190B76D" w14:textId="77777777" w:rsidR="003B261E" w:rsidRDefault="003B261E">
      <w:pPr>
        <w:jc w:val="both"/>
        <w:rPr>
          <w:rFonts w:ascii="Times New Roman" w:eastAsia="Times New Roman" w:hAnsi="Times New Roman" w:cs="Times New Roman"/>
          <w:b/>
          <w:sz w:val="26"/>
          <w:szCs w:val="26"/>
        </w:rPr>
      </w:pPr>
    </w:p>
    <w:p w14:paraId="47D99382" w14:textId="77777777" w:rsidR="003B261E" w:rsidRDefault="003B261E">
      <w:pPr>
        <w:jc w:val="both"/>
        <w:rPr>
          <w:rFonts w:ascii="Times New Roman" w:eastAsia="Times New Roman" w:hAnsi="Times New Roman" w:cs="Times New Roman"/>
          <w:b/>
          <w:sz w:val="26"/>
          <w:szCs w:val="26"/>
        </w:rPr>
      </w:pPr>
    </w:p>
    <w:p w14:paraId="00FCC3F0" w14:textId="77777777" w:rsidR="003B261E" w:rsidRDefault="003B261E">
      <w:pPr>
        <w:jc w:val="both"/>
        <w:rPr>
          <w:rFonts w:ascii="Times New Roman" w:eastAsia="Times New Roman" w:hAnsi="Times New Roman" w:cs="Times New Roman"/>
          <w:b/>
          <w:sz w:val="26"/>
          <w:szCs w:val="26"/>
        </w:rPr>
      </w:pPr>
    </w:p>
    <w:p w14:paraId="7BF57C44" w14:textId="77777777" w:rsidR="003B261E" w:rsidRDefault="003B261E">
      <w:pPr>
        <w:jc w:val="both"/>
        <w:rPr>
          <w:rFonts w:ascii="Times New Roman" w:eastAsia="Times New Roman" w:hAnsi="Times New Roman" w:cs="Times New Roman"/>
          <w:b/>
          <w:sz w:val="26"/>
          <w:szCs w:val="26"/>
        </w:rPr>
      </w:pPr>
    </w:p>
    <w:p w14:paraId="13AD31BF" w14:textId="77777777" w:rsidR="003B261E" w:rsidRDefault="003B261E">
      <w:pPr>
        <w:jc w:val="both"/>
        <w:rPr>
          <w:rFonts w:ascii="Times New Roman" w:eastAsia="Times New Roman" w:hAnsi="Times New Roman" w:cs="Times New Roman"/>
          <w:b/>
          <w:sz w:val="26"/>
          <w:szCs w:val="26"/>
        </w:rPr>
      </w:pPr>
    </w:p>
    <w:p w14:paraId="765A20C2" w14:textId="77777777" w:rsidR="003B261E" w:rsidRDefault="003B261E">
      <w:pPr>
        <w:jc w:val="both"/>
        <w:rPr>
          <w:rFonts w:ascii="Times New Roman" w:eastAsia="Times New Roman" w:hAnsi="Times New Roman" w:cs="Times New Roman"/>
          <w:b/>
          <w:sz w:val="26"/>
          <w:szCs w:val="26"/>
        </w:rPr>
      </w:pPr>
    </w:p>
    <w:sdt>
      <w:sdtPr>
        <w:tag w:val="goog_rdk_1"/>
        <w:id w:val="1425340515"/>
      </w:sdtPr>
      <w:sdtContent>
        <w:p w14:paraId="7AA7B167" w14:textId="77777777" w:rsidR="003B261E" w:rsidRDefault="00000000">
          <w:pPr>
            <w:tabs>
              <w:tab w:val="left" w:pos="2552"/>
            </w:tabs>
            <w:jc w:val="both"/>
            <w:rPr>
              <w:ins w:id="0" w:author="Toàn Dương" w:date="2025-10-09T12:58:00Z"/>
              <w:rFonts w:ascii="Times New Roman" w:eastAsia="Times New Roman" w:hAnsi="Times New Roman" w:cs="Times New Roman"/>
              <w:sz w:val="26"/>
              <w:szCs w:val="26"/>
            </w:rPr>
          </w:pPr>
          <w:r>
            <w:rPr>
              <w:rFonts w:ascii="Times New Roman" w:eastAsia="Times New Roman" w:hAnsi="Times New Roman" w:cs="Times New Roman"/>
              <w:sz w:val="26"/>
              <w:szCs w:val="26"/>
            </w:rPr>
            <w:t>Sinh viên thực hiện</w:t>
          </w:r>
          <w:r>
            <w:rPr>
              <w:rFonts w:ascii="Times New Roman" w:eastAsia="Times New Roman" w:hAnsi="Times New Roman" w:cs="Times New Roman"/>
              <w:sz w:val="26"/>
              <w:szCs w:val="26"/>
            </w:rPr>
            <w:tab/>
            <w:t>: CAO NGUYỄN ĐỨC HUY - 3121410222</w:t>
          </w:r>
          <w:sdt>
            <w:sdtPr>
              <w:tag w:val="goog_rdk_0"/>
              <w:id w:val="99685703"/>
            </w:sdtPr>
            <w:sdtContent/>
          </w:sdt>
        </w:p>
      </w:sdtContent>
    </w:sdt>
    <w:p w14:paraId="0E4DB13C" w14:textId="77777777" w:rsidR="003B261E" w:rsidRDefault="00000000">
      <w:pPr>
        <w:tabs>
          <w:tab w:val="left" w:pos="2685"/>
        </w:tabs>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Dương Quốc Toàn - 3122410415</w:t>
      </w:r>
    </w:p>
    <w:p w14:paraId="5595052A" w14:textId="77777777" w:rsidR="003B261E" w:rsidRDefault="003B261E">
      <w:pPr>
        <w:tabs>
          <w:tab w:val="left" w:pos="2552"/>
        </w:tabs>
        <w:jc w:val="both"/>
        <w:rPr>
          <w:rFonts w:ascii="Times New Roman" w:eastAsia="Times New Roman" w:hAnsi="Times New Roman" w:cs="Times New Roman"/>
          <w:sz w:val="26"/>
          <w:szCs w:val="26"/>
        </w:rPr>
      </w:pPr>
    </w:p>
    <w:p w14:paraId="50F40934" w14:textId="77777777" w:rsidR="003B261E" w:rsidRDefault="00000000">
      <w:pPr>
        <w:tabs>
          <w:tab w:val="left" w:pos="2552"/>
        </w:tabs>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Giảng viên hướng dẫn</w:t>
      </w:r>
      <w:r>
        <w:rPr>
          <w:rFonts w:ascii="Times New Roman" w:eastAsia="Times New Roman" w:hAnsi="Times New Roman" w:cs="Times New Roman"/>
          <w:sz w:val="26"/>
          <w:szCs w:val="26"/>
        </w:rPr>
        <w:tab/>
        <w:t>: THẦY ĐỖ NHƯ TÀI</w:t>
      </w:r>
    </w:p>
    <w:p w14:paraId="3D11EDC7" w14:textId="77777777" w:rsidR="003B261E" w:rsidRDefault="00000000">
      <w:pPr>
        <w:tabs>
          <w:tab w:val="left" w:pos="2552"/>
        </w:tabs>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Lớp       </w:t>
      </w:r>
      <w:r>
        <w:rPr>
          <w:rFonts w:ascii="Times New Roman" w:eastAsia="Times New Roman" w:hAnsi="Times New Roman" w:cs="Times New Roman"/>
          <w:sz w:val="26"/>
          <w:szCs w:val="26"/>
        </w:rPr>
        <w:tab/>
        <w:t>: Phân tích dữ liệu Sáng thứ 7</w:t>
      </w:r>
    </w:p>
    <w:p w14:paraId="73DBB59E" w14:textId="77777777" w:rsidR="003B261E" w:rsidRDefault="003B261E">
      <w:pPr>
        <w:jc w:val="both"/>
        <w:rPr>
          <w:rFonts w:ascii="Times New Roman" w:eastAsia="Times New Roman" w:hAnsi="Times New Roman" w:cs="Times New Roman"/>
          <w:b/>
          <w:sz w:val="26"/>
          <w:szCs w:val="26"/>
        </w:rPr>
      </w:pPr>
    </w:p>
    <w:p w14:paraId="4ED375CB" w14:textId="77777777" w:rsidR="003B261E" w:rsidRDefault="003B261E">
      <w:pPr>
        <w:jc w:val="both"/>
        <w:rPr>
          <w:rFonts w:ascii="Times New Roman" w:eastAsia="Times New Roman" w:hAnsi="Times New Roman" w:cs="Times New Roman"/>
          <w:b/>
          <w:sz w:val="26"/>
          <w:szCs w:val="26"/>
        </w:rPr>
      </w:pPr>
    </w:p>
    <w:p w14:paraId="215ACF47" w14:textId="77777777" w:rsidR="003B261E" w:rsidRDefault="003B261E">
      <w:pPr>
        <w:jc w:val="both"/>
        <w:rPr>
          <w:rFonts w:ascii="Times New Roman" w:eastAsia="Times New Roman" w:hAnsi="Times New Roman" w:cs="Times New Roman"/>
          <w:b/>
          <w:sz w:val="26"/>
          <w:szCs w:val="26"/>
        </w:rPr>
      </w:pPr>
    </w:p>
    <w:p w14:paraId="33CEAB2A" w14:textId="77777777" w:rsidR="003B261E" w:rsidRDefault="003B261E">
      <w:pPr>
        <w:jc w:val="both"/>
        <w:rPr>
          <w:rFonts w:ascii="Times New Roman" w:eastAsia="Times New Roman" w:hAnsi="Times New Roman" w:cs="Times New Roman"/>
          <w:b/>
          <w:sz w:val="26"/>
          <w:szCs w:val="26"/>
        </w:rPr>
      </w:pPr>
    </w:p>
    <w:p w14:paraId="1A8931F8" w14:textId="77777777" w:rsidR="003B261E" w:rsidRDefault="003B261E">
      <w:pPr>
        <w:jc w:val="both"/>
        <w:rPr>
          <w:rFonts w:ascii="Times New Roman" w:eastAsia="Times New Roman" w:hAnsi="Times New Roman" w:cs="Times New Roman"/>
          <w:b/>
          <w:sz w:val="26"/>
          <w:szCs w:val="26"/>
        </w:rPr>
      </w:pPr>
    </w:p>
    <w:p w14:paraId="1C4EA40E" w14:textId="77777777" w:rsidR="003B261E" w:rsidRDefault="003B261E">
      <w:pPr>
        <w:jc w:val="both"/>
        <w:rPr>
          <w:rFonts w:ascii="Times New Roman" w:eastAsia="Times New Roman" w:hAnsi="Times New Roman" w:cs="Times New Roman"/>
          <w:b/>
          <w:sz w:val="26"/>
          <w:szCs w:val="26"/>
        </w:rPr>
      </w:pPr>
    </w:p>
    <w:p w14:paraId="0FF85FF7" w14:textId="77777777" w:rsidR="003B261E" w:rsidRDefault="003B261E">
      <w:pPr>
        <w:jc w:val="both"/>
        <w:rPr>
          <w:rFonts w:ascii="Times New Roman" w:eastAsia="Times New Roman" w:hAnsi="Times New Roman" w:cs="Times New Roman"/>
          <w:b/>
          <w:sz w:val="26"/>
          <w:szCs w:val="26"/>
        </w:rPr>
      </w:pPr>
    </w:p>
    <w:p w14:paraId="46864705" w14:textId="77777777" w:rsidR="003B261E" w:rsidRDefault="003B261E">
      <w:pPr>
        <w:jc w:val="both"/>
        <w:rPr>
          <w:rFonts w:ascii="Times New Roman" w:eastAsia="Times New Roman" w:hAnsi="Times New Roman" w:cs="Times New Roman"/>
          <w:b/>
          <w:sz w:val="26"/>
          <w:szCs w:val="26"/>
        </w:rPr>
      </w:pPr>
    </w:p>
    <w:p w14:paraId="285F5ED0" w14:textId="77777777" w:rsidR="003B261E" w:rsidRDefault="003B261E">
      <w:pPr>
        <w:jc w:val="both"/>
        <w:rPr>
          <w:rFonts w:ascii="Times New Roman" w:eastAsia="Times New Roman" w:hAnsi="Times New Roman" w:cs="Times New Roman"/>
          <w:b/>
          <w:sz w:val="26"/>
          <w:szCs w:val="26"/>
        </w:rPr>
      </w:pPr>
    </w:p>
    <w:p w14:paraId="6DC51CCA" w14:textId="77777777" w:rsidR="003B261E" w:rsidRDefault="003B261E">
      <w:pPr>
        <w:jc w:val="both"/>
        <w:rPr>
          <w:rFonts w:ascii="Times New Roman" w:eastAsia="Times New Roman" w:hAnsi="Times New Roman" w:cs="Times New Roman"/>
          <w:b/>
          <w:sz w:val="26"/>
          <w:szCs w:val="26"/>
        </w:rPr>
      </w:pPr>
    </w:p>
    <w:p w14:paraId="3DEE594F" w14:textId="77777777" w:rsidR="003B261E" w:rsidRDefault="003B261E">
      <w:pPr>
        <w:jc w:val="both"/>
        <w:rPr>
          <w:rFonts w:ascii="Times New Roman" w:eastAsia="Times New Roman" w:hAnsi="Times New Roman" w:cs="Times New Roman"/>
          <w:b/>
          <w:sz w:val="26"/>
          <w:szCs w:val="26"/>
        </w:rPr>
      </w:pPr>
    </w:p>
    <w:p w14:paraId="7BE50323" w14:textId="77777777" w:rsidR="003B261E" w:rsidRDefault="00000000">
      <w:pPr>
        <w:jc w:val="right"/>
        <w:rPr>
          <w:rFonts w:ascii="Times New Roman" w:eastAsia="Times New Roman" w:hAnsi="Times New Roman" w:cs="Times New Roman"/>
          <w:i/>
          <w:sz w:val="26"/>
          <w:szCs w:val="26"/>
        </w:rPr>
        <w:sectPr w:rsidR="003B261E">
          <w:headerReference w:type="default" r:id="rId9"/>
          <w:pgSz w:w="11907" w:h="16839"/>
          <w:pgMar w:top="357" w:right="1712" w:bottom="1077" w:left="1950" w:header="720" w:footer="720" w:gutter="0"/>
          <w:pgNumType w:start="1"/>
          <w:cols w:space="720"/>
        </w:sectPr>
      </w:pPr>
      <w:r>
        <w:rPr>
          <w:rFonts w:ascii="Times New Roman" w:eastAsia="Times New Roman" w:hAnsi="Times New Roman" w:cs="Times New Roman"/>
          <w:i/>
          <w:sz w:val="26"/>
          <w:szCs w:val="26"/>
        </w:rPr>
        <w:t>Thành phố Hồ Chí Minh, tháng 10 năm 2025</w:t>
      </w:r>
    </w:p>
    <w:p w14:paraId="1BB654F2" w14:textId="77777777" w:rsidR="003B261E" w:rsidRDefault="003B261E">
      <w:pPr>
        <w:rPr>
          <w:rFonts w:ascii="Times New Roman" w:eastAsia="Times New Roman" w:hAnsi="Times New Roman" w:cs="Times New Roman"/>
          <w:sz w:val="26"/>
          <w:szCs w:val="26"/>
        </w:rPr>
      </w:pPr>
    </w:p>
    <w:p w14:paraId="3CE58BE0" w14:textId="77777777" w:rsidR="003B261E" w:rsidRDefault="003B261E">
      <w:pPr>
        <w:jc w:val="both"/>
        <w:rPr>
          <w:rFonts w:ascii="Times New Roman" w:eastAsia="Times New Roman" w:hAnsi="Times New Roman" w:cs="Times New Roman"/>
          <w:b/>
          <w:sz w:val="26"/>
          <w:szCs w:val="26"/>
        </w:rPr>
      </w:pPr>
    </w:p>
    <w:p w14:paraId="4D33E08C" w14:textId="77777777" w:rsidR="003B261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NHẬN XÉT CỦA GIẢNG VIÊN</w:t>
      </w:r>
    </w:p>
    <w:p w14:paraId="5A3A4256" w14:textId="77777777" w:rsidR="003B261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80FB12A" w14:textId="77777777" w:rsidR="003B261E" w:rsidRDefault="003B261E">
      <w:pPr>
        <w:jc w:val="both"/>
        <w:rPr>
          <w:rFonts w:ascii="Times New Roman" w:eastAsia="Times New Roman" w:hAnsi="Times New Roman" w:cs="Times New Roman"/>
          <w:sz w:val="26"/>
          <w:szCs w:val="26"/>
        </w:rPr>
      </w:pPr>
    </w:p>
    <w:p w14:paraId="5D0C5C84" w14:textId="77777777" w:rsidR="003B261E" w:rsidRDefault="003B261E">
      <w:pPr>
        <w:jc w:val="both"/>
        <w:rPr>
          <w:rFonts w:ascii="Times New Roman" w:eastAsia="Times New Roman" w:hAnsi="Times New Roman" w:cs="Times New Roman"/>
          <w:sz w:val="26"/>
          <w:szCs w:val="26"/>
        </w:rPr>
      </w:pPr>
    </w:p>
    <w:p w14:paraId="3E462000" w14:textId="77777777" w:rsidR="003B261E" w:rsidRDefault="003B261E">
      <w:pPr>
        <w:jc w:val="both"/>
        <w:rPr>
          <w:rFonts w:ascii="Times New Roman" w:eastAsia="Times New Roman" w:hAnsi="Times New Roman" w:cs="Times New Roman"/>
          <w:sz w:val="26"/>
          <w:szCs w:val="26"/>
        </w:rPr>
      </w:pPr>
    </w:p>
    <w:p w14:paraId="234676FE" w14:textId="77777777" w:rsidR="003B261E" w:rsidRDefault="003B261E">
      <w:pPr>
        <w:jc w:val="both"/>
        <w:rPr>
          <w:rFonts w:ascii="Times New Roman" w:eastAsia="Times New Roman" w:hAnsi="Times New Roman" w:cs="Times New Roman"/>
          <w:sz w:val="26"/>
          <w:szCs w:val="26"/>
        </w:rPr>
      </w:pPr>
    </w:p>
    <w:p w14:paraId="614FC3B1" w14:textId="77777777" w:rsidR="003B261E" w:rsidRDefault="00000000">
      <w:pPr>
        <w:pStyle w:val="Heading1"/>
        <w:jc w:val="center"/>
        <w:rPr>
          <w:rFonts w:ascii="Times New Roman" w:eastAsia="Times New Roman" w:hAnsi="Times New Roman" w:cs="Times New Roman"/>
        </w:rPr>
      </w:pPr>
      <w:bookmarkStart w:id="1" w:name="_Toc211011631"/>
      <w:r>
        <w:rPr>
          <w:rFonts w:ascii="Times New Roman" w:eastAsia="Times New Roman" w:hAnsi="Times New Roman" w:cs="Times New Roman"/>
        </w:rPr>
        <w:t>MỤC LỤC</w:t>
      </w:r>
      <w:bookmarkEnd w:id="1"/>
    </w:p>
    <w:p w14:paraId="4C1339D6" w14:textId="77777777" w:rsidR="003B261E" w:rsidRDefault="003B261E">
      <w:pPr>
        <w:keepNext/>
        <w:keepLines/>
        <w:pBdr>
          <w:top w:val="nil"/>
          <w:left w:val="nil"/>
          <w:bottom w:val="nil"/>
          <w:right w:val="nil"/>
          <w:between w:val="nil"/>
        </w:pBdr>
        <w:spacing w:before="240" w:line="259" w:lineRule="auto"/>
        <w:rPr>
          <w:rFonts w:ascii="Times New Roman" w:eastAsia="Times New Roman" w:hAnsi="Times New Roman" w:cs="Times New Roman"/>
          <w:color w:val="0F4761"/>
          <w:sz w:val="26"/>
          <w:szCs w:val="26"/>
        </w:rPr>
      </w:pPr>
    </w:p>
    <w:sdt>
      <w:sdtPr>
        <w:id w:val="334161901"/>
        <w:docPartObj>
          <w:docPartGallery w:val="Table of Contents"/>
          <w:docPartUnique/>
        </w:docPartObj>
      </w:sdtPr>
      <w:sdtContent>
        <w:p w14:paraId="0991EA9A" w14:textId="16A78765" w:rsidR="008A4819" w:rsidRDefault="00000000">
          <w:pPr>
            <w:pStyle w:val="TOC1"/>
            <w:tabs>
              <w:tab w:val="right" w:leader="dot" w:pos="9017"/>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w:instrText>
          </w:r>
          <w:r>
            <w:fldChar w:fldCharType="separate"/>
          </w:r>
          <w:hyperlink w:anchor="_Toc211011631" w:history="1">
            <w:r w:rsidR="008A4819" w:rsidRPr="00116CBF">
              <w:rPr>
                <w:rStyle w:val="Hyperlink"/>
                <w:rFonts w:ascii="Times New Roman" w:eastAsia="Times New Roman" w:hAnsi="Times New Roman" w:cs="Times New Roman"/>
                <w:noProof/>
              </w:rPr>
              <w:t>MỤC LỤC</w:t>
            </w:r>
            <w:r w:rsidR="008A4819">
              <w:rPr>
                <w:noProof/>
                <w:webHidden/>
              </w:rPr>
              <w:tab/>
            </w:r>
            <w:r w:rsidR="008A4819">
              <w:rPr>
                <w:noProof/>
                <w:webHidden/>
              </w:rPr>
              <w:fldChar w:fldCharType="begin"/>
            </w:r>
            <w:r w:rsidR="008A4819">
              <w:rPr>
                <w:noProof/>
                <w:webHidden/>
              </w:rPr>
              <w:instrText xml:space="preserve"> PAGEREF _Toc211011631 \h </w:instrText>
            </w:r>
            <w:r w:rsidR="008A4819">
              <w:rPr>
                <w:noProof/>
                <w:webHidden/>
              </w:rPr>
            </w:r>
            <w:r w:rsidR="008A4819">
              <w:rPr>
                <w:noProof/>
                <w:webHidden/>
              </w:rPr>
              <w:fldChar w:fldCharType="separate"/>
            </w:r>
            <w:r w:rsidR="008A4819">
              <w:rPr>
                <w:noProof/>
                <w:webHidden/>
              </w:rPr>
              <w:t>2</w:t>
            </w:r>
            <w:r w:rsidR="008A4819">
              <w:rPr>
                <w:noProof/>
                <w:webHidden/>
              </w:rPr>
              <w:fldChar w:fldCharType="end"/>
            </w:r>
          </w:hyperlink>
        </w:p>
        <w:p w14:paraId="3DE1D9D5" w14:textId="47981B40" w:rsidR="008A4819" w:rsidRDefault="008A4819">
          <w:pPr>
            <w:pStyle w:val="TOC1"/>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1011632" w:history="1">
            <w:r w:rsidRPr="00116CBF">
              <w:rPr>
                <w:rStyle w:val="Hyperlink"/>
                <w:rFonts w:ascii="Times New Roman" w:eastAsia="Times New Roman" w:hAnsi="Times New Roman" w:cs="Times New Roman"/>
                <w:noProof/>
              </w:rPr>
              <w:t>CHƯƠNG I: GIỚI THIỆU TỔNG QUAN</w:t>
            </w:r>
            <w:r>
              <w:rPr>
                <w:noProof/>
                <w:webHidden/>
              </w:rPr>
              <w:tab/>
            </w:r>
            <w:r>
              <w:rPr>
                <w:noProof/>
                <w:webHidden/>
              </w:rPr>
              <w:fldChar w:fldCharType="begin"/>
            </w:r>
            <w:r>
              <w:rPr>
                <w:noProof/>
                <w:webHidden/>
              </w:rPr>
              <w:instrText xml:space="preserve"> PAGEREF _Toc211011632 \h </w:instrText>
            </w:r>
            <w:r>
              <w:rPr>
                <w:noProof/>
                <w:webHidden/>
              </w:rPr>
            </w:r>
            <w:r>
              <w:rPr>
                <w:noProof/>
                <w:webHidden/>
              </w:rPr>
              <w:fldChar w:fldCharType="separate"/>
            </w:r>
            <w:r>
              <w:rPr>
                <w:noProof/>
                <w:webHidden/>
              </w:rPr>
              <w:t>4</w:t>
            </w:r>
            <w:r>
              <w:rPr>
                <w:noProof/>
                <w:webHidden/>
              </w:rPr>
              <w:fldChar w:fldCharType="end"/>
            </w:r>
          </w:hyperlink>
        </w:p>
        <w:p w14:paraId="1C6E8996" w14:textId="6D317158" w:rsidR="008A4819" w:rsidRDefault="008A4819">
          <w:pPr>
            <w:pStyle w:val="TOC2"/>
            <w:tabs>
              <w:tab w:val="left" w:pos="720"/>
              <w:tab w:val="right" w:leader="dot" w:pos="9017"/>
            </w:tabs>
            <w:rPr>
              <w:rFonts w:asciiTheme="minorHAnsi" w:eastAsiaTheme="minorEastAsia" w:hAnsiTheme="minorHAnsi" w:cstheme="minorBidi"/>
              <w:noProof/>
              <w:kern w:val="2"/>
              <w:sz w:val="24"/>
              <w:szCs w:val="24"/>
              <w:lang w:val="en-US"/>
              <w14:ligatures w14:val="standardContextual"/>
            </w:rPr>
          </w:pPr>
          <w:hyperlink w:anchor="_Toc211011633" w:history="1">
            <w:r w:rsidRPr="00116CBF">
              <w:rPr>
                <w:rStyle w:val="Hyperlink"/>
                <w:rFonts w:ascii="Times New Roman" w:eastAsia="Times New Roman" w:hAnsi="Times New Roman" w:cs="Times New Roman"/>
                <w:noProof/>
              </w:rPr>
              <w:t>I.</w:t>
            </w:r>
            <w:r>
              <w:rPr>
                <w:rFonts w:asciiTheme="minorHAnsi" w:eastAsiaTheme="minorEastAsia" w:hAnsiTheme="minorHAnsi" w:cstheme="minorBidi"/>
                <w:noProof/>
                <w:kern w:val="2"/>
                <w:sz w:val="24"/>
                <w:szCs w:val="24"/>
                <w:lang w:val="en-US"/>
                <w14:ligatures w14:val="standardContextual"/>
              </w:rPr>
              <w:tab/>
            </w:r>
            <w:r w:rsidRPr="00116CBF">
              <w:rPr>
                <w:rStyle w:val="Hyperlink"/>
                <w:rFonts w:ascii="Times New Roman" w:eastAsia="Times New Roman" w:hAnsi="Times New Roman" w:cs="Times New Roman"/>
                <w:noProof/>
              </w:rPr>
              <w:t>Mục tiêu của bài thực hành</w:t>
            </w:r>
            <w:r>
              <w:rPr>
                <w:noProof/>
                <w:webHidden/>
              </w:rPr>
              <w:tab/>
            </w:r>
            <w:r>
              <w:rPr>
                <w:noProof/>
                <w:webHidden/>
              </w:rPr>
              <w:fldChar w:fldCharType="begin"/>
            </w:r>
            <w:r>
              <w:rPr>
                <w:noProof/>
                <w:webHidden/>
              </w:rPr>
              <w:instrText xml:space="preserve"> PAGEREF _Toc211011633 \h </w:instrText>
            </w:r>
            <w:r>
              <w:rPr>
                <w:noProof/>
                <w:webHidden/>
              </w:rPr>
            </w:r>
            <w:r>
              <w:rPr>
                <w:noProof/>
                <w:webHidden/>
              </w:rPr>
              <w:fldChar w:fldCharType="separate"/>
            </w:r>
            <w:r>
              <w:rPr>
                <w:noProof/>
                <w:webHidden/>
              </w:rPr>
              <w:t>4</w:t>
            </w:r>
            <w:r>
              <w:rPr>
                <w:noProof/>
                <w:webHidden/>
              </w:rPr>
              <w:fldChar w:fldCharType="end"/>
            </w:r>
          </w:hyperlink>
        </w:p>
        <w:p w14:paraId="57A104BA" w14:textId="62432F50" w:rsidR="008A4819" w:rsidRDefault="008A4819">
          <w:pPr>
            <w:pStyle w:val="TOC2"/>
            <w:tabs>
              <w:tab w:val="left" w:pos="720"/>
              <w:tab w:val="right" w:leader="dot" w:pos="9017"/>
            </w:tabs>
            <w:rPr>
              <w:rFonts w:asciiTheme="minorHAnsi" w:eastAsiaTheme="minorEastAsia" w:hAnsiTheme="minorHAnsi" w:cstheme="minorBidi"/>
              <w:noProof/>
              <w:kern w:val="2"/>
              <w:sz w:val="24"/>
              <w:szCs w:val="24"/>
              <w:lang w:val="en-US"/>
              <w14:ligatures w14:val="standardContextual"/>
            </w:rPr>
          </w:pPr>
          <w:hyperlink w:anchor="_Toc211011634" w:history="1">
            <w:r w:rsidRPr="00116CBF">
              <w:rPr>
                <w:rStyle w:val="Hyperlink"/>
                <w:rFonts w:ascii="Times New Roman" w:eastAsia="Times New Roman" w:hAnsi="Times New Roman" w:cs="Times New Roman"/>
                <w:noProof/>
              </w:rPr>
              <w:t>II.</w:t>
            </w:r>
            <w:r>
              <w:rPr>
                <w:rFonts w:asciiTheme="minorHAnsi" w:eastAsiaTheme="minorEastAsia" w:hAnsiTheme="minorHAnsi" w:cstheme="minorBidi"/>
                <w:noProof/>
                <w:kern w:val="2"/>
                <w:sz w:val="24"/>
                <w:szCs w:val="24"/>
                <w:lang w:val="en-US"/>
                <w14:ligatures w14:val="standardContextual"/>
              </w:rPr>
              <w:tab/>
            </w:r>
            <w:r w:rsidRPr="00116CBF">
              <w:rPr>
                <w:rStyle w:val="Hyperlink"/>
                <w:rFonts w:ascii="Times New Roman" w:eastAsia="Times New Roman" w:hAnsi="Times New Roman" w:cs="Times New Roman"/>
                <w:noProof/>
              </w:rPr>
              <w:t>KẾT CẤU THỰC HÀNH</w:t>
            </w:r>
            <w:r>
              <w:rPr>
                <w:noProof/>
                <w:webHidden/>
              </w:rPr>
              <w:tab/>
            </w:r>
            <w:r>
              <w:rPr>
                <w:noProof/>
                <w:webHidden/>
              </w:rPr>
              <w:fldChar w:fldCharType="begin"/>
            </w:r>
            <w:r>
              <w:rPr>
                <w:noProof/>
                <w:webHidden/>
              </w:rPr>
              <w:instrText xml:space="preserve"> PAGEREF _Toc211011634 \h </w:instrText>
            </w:r>
            <w:r>
              <w:rPr>
                <w:noProof/>
                <w:webHidden/>
              </w:rPr>
            </w:r>
            <w:r>
              <w:rPr>
                <w:noProof/>
                <w:webHidden/>
              </w:rPr>
              <w:fldChar w:fldCharType="separate"/>
            </w:r>
            <w:r>
              <w:rPr>
                <w:noProof/>
                <w:webHidden/>
              </w:rPr>
              <w:t>4</w:t>
            </w:r>
            <w:r>
              <w:rPr>
                <w:noProof/>
                <w:webHidden/>
              </w:rPr>
              <w:fldChar w:fldCharType="end"/>
            </w:r>
          </w:hyperlink>
        </w:p>
        <w:p w14:paraId="573F271D" w14:textId="770416B6" w:rsidR="008A4819" w:rsidRDefault="008A4819">
          <w:pPr>
            <w:pStyle w:val="TOC2"/>
            <w:tabs>
              <w:tab w:val="left" w:pos="720"/>
              <w:tab w:val="right" w:leader="dot" w:pos="9017"/>
            </w:tabs>
            <w:rPr>
              <w:rFonts w:asciiTheme="minorHAnsi" w:eastAsiaTheme="minorEastAsia" w:hAnsiTheme="minorHAnsi" w:cstheme="minorBidi"/>
              <w:noProof/>
              <w:kern w:val="2"/>
              <w:sz w:val="24"/>
              <w:szCs w:val="24"/>
              <w:lang w:val="en-US"/>
              <w14:ligatures w14:val="standardContextual"/>
            </w:rPr>
          </w:pPr>
          <w:hyperlink w:anchor="_Toc211011635" w:history="1">
            <w:r w:rsidRPr="00116CBF">
              <w:rPr>
                <w:rStyle w:val="Hyperlink"/>
                <w:noProof/>
              </w:rPr>
              <w:t>III.</w:t>
            </w:r>
            <w:r>
              <w:rPr>
                <w:rFonts w:asciiTheme="minorHAnsi" w:eastAsiaTheme="minorEastAsia" w:hAnsiTheme="minorHAnsi" w:cstheme="minorBidi"/>
                <w:noProof/>
                <w:kern w:val="2"/>
                <w:sz w:val="24"/>
                <w:szCs w:val="24"/>
                <w:lang w:val="en-US"/>
                <w14:ligatures w14:val="standardContextual"/>
              </w:rPr>
              <w:tab/>
            </w:r>
            <w:r w:rsidRPr="00116CBF">
              <w:rPr>
                <w:rStyle w:val="Hyperlink"/>
                <w:rFonts w:ascii="Times New Roman" w:eastAsia="Times New Roman" w:hAnsi="Times New Roman" w:cs="Times New Roman"/>
                <w:noProof/>
              </w:rPr>
              <w:t>PHÂN CÔNG CÔNG VIỆC</w:t>
            </w:r>
            <w:r>
              <w:rPr>
                <w:noProof/>
                <w:webHidden/>
              </w:rPr>
              <w:tab/>
            </w:r>
            <w:r>
              <w:rPr>
                <w:noProof/>
                <w:webHidden/>
              </w:rPr>
              <w:fldChar w:fldCharType="begin"/>
            </w:r>
            <w:r>
              <w:rPr>
                <w:noProof/>
                <w:webHidden/>
              </w:rPr>
              <w:instrText xml:space="preserve"> PAGEREF _Toc211011635 \h </w:instrText>
            </w:r>
            <w:r>
              <w:rPr>
                <w:noProof/>
                <w:webHidden/>
              </w:rPr>
            </w:r>
            <w:r>
              <w:rPr>
                <w:noProof/>
                <w:webHidden/>
              </w:rPr>
              <w:fldChar w:fldCharType="separate"/>
            </w:r>
            <w:r>
              <w:rPr>
                <w:noProof/>
                <w:webHidden/>
              </w:rPr>
              <w:t>4</w:t>
            </w:r>
            <w:r>
              <w:rPr>
                <w:noProof/>
                <w:webHidden/>
              </w:rPr>
              <w:fldChar w:fldCharType="end"/>
            </w:r>
          </w:hyperlink>
        </w:p>
        <w:p w14:paraId="2CCC71AE" w14:textId="5491A3F3" w:rsidR="008A4819" w:rsidRDefault="008A4819">
          <w:pPr>
            <w:pStyle w:val="TOC1"/>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1011636" w:history="1">
            <w:r w:rsidRPr="00116CBF">
              <w:rPr>
                <w:rStyle w:val="Hyperlink"/>
                <w:rFonts w:ascii="Times New Roman" w:eastAsia="Times New Roman" w:hAnsi="Times New Roman" w:cs="Times New Roman"/>
                <w:noProof/>
              </w:rPr>
              <w:t>CHƯƠNG II: NỘI DUNG THỰC HÀNH</w:t>
            </w:r>
            <w:r>
              <w:rPr>
                <w:noProof/>
                <w:webHidden/>
              </w:rPr>
              <w:tab/>
            </w:r>
            <w:r>
              <w:rPr>
                <w:noProof/>
                <w:webHidden/>
              </w:rPr>
              <w:fldChar w:fldCharType="begin"/>
            </w:r>
            <w:r>
              <w:rPr>
                <w:noProof/>
                <w:webHidden/>
              </w:rPr>
              <w:instrText xml:space="preserve"> PAGEREF _Toc211011636 \h </w:instrText>
            </w:r>
            <w:r>
              <w:rPr>
                <w:noProof/>
                <w:webHidden/>
              </w:rPr>
            </w:r>
            <w:r>
              <w:rPr>
                <w:noProof/>
                <w:webHidden/>
              </w:rPr>
              <w:fldChar w:fldCharType="separate"/>
            </w:r>
            <w:r>
              <w:rPr>
                <w:noProof/>
                <w:webHidden/>
              </w:rPr>
              <w:t>4</w:t>
            </w:r>
            <w:r>
              <w:rPr>
                <w:noProof/>
                <w:webHidden/>
              </w:rPr>
              <w:fldChar w:fldCharType="end"/>
            </w:r>
          </w:hyperlink>
        </w:p>
        <w:p w14:paraId="3A31FA80" w14:textId="5737631E" w:rsidR="008A4819" w:rsidRDefault="008A4819">
          <w:pPr>
            <w:pStyle w:val="TOC2"/>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1011637" w:history="1">
            <w:r w:rsidRPr="00116CBF">
              <w:rPr>
                <w:rStyle w:val="Hyperlink"/>
                <w:rFonts w:ascii="Times New Roman" w:eastAsia="Times New Roman" w:hAnsi="Times New Roman" w:cs="Times New Roman"/>
                <w:noProof/>
              </w:rPr>
              <w:t>1.1. THỐNG KÊ MÔ TẢ</w:t>
            </w:r>
            <w:r>
              <w:rPr>
                <w:noProof/>
                <w:webHidden/>
              </w:rPr>
              <w:tab/>
            </w:r>
            <w:r>
              <w:rPr>
                <w:noProof/>
                <w:webHidden/>
              </w:rPr>
              <w:fldChar w:fldCharType="begin"/>
            </w:r>
            <w:r>
              <w:rPr>
                <w:noProof/>
                <w:webHidden/>
              </w:rPr>
              <w:instrText xml:space="preserve"> PAGEREF _Toc211011637 \h </w:instrText>
            </w:r>
            <w:r>
              <w:rPr>
                <w:noProof/>
                <w:webHidden/>
              </w:rPr>
            </w:r>
            <w:r>
              <w:rPr>
                <w:noProof/>
                <w:webHidden/>
              </w:rPr>
              <w:fldChar w:fldCharType="separate"/>
            </w:r>
            <w:r>
              <w:rPr>
                <w:noProof/>
                <w:webHidden/>
              </w:rPr>
              <w:t>4</w:t>
            </w:r>
            <w:r>
              <w:rPr>
                <w:noProof/>
                <w:webHidden/>
              </w:rPr>
              <w:fldChar w:fldCharType="end"/>
            </w:r>
          </w:hyperlink>
        </w:p>
        <w:p w14:paraId="2A63D59F" w14:textId="412ABF89" w:rsidR="008A4819" w:rsidRDefault="008A4819">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1011638" w:history="1">
            <w:r w:rsidRPr="00116CBF">
              <w:rPr>
                <w:rStyle w:val="Hyperlink"/>
                <w:rFonts w:ascii="Times New Roman" w:eastAsia="Times New Roman" w:hAnsi="Times New Roman" w:cs="Times New Roman"/>
                <w:noProof/>
              </w:rPr>
              <w:t>1.1.1. Ôn tập lý thuyết</w:t>
            </w:r>
            <w:r>
              <w:rPr>
                <w:noProof/>
                <w:webHidden/>
              </w:rPr>
              <w:tab/>
            </w:r>
            <w:r>
              <w:rPr>
                <w:noProof/>
                <w:webHidden/>
              </w:rPr>
              <w:fldChar w:fldCharType="begin"/>
            </w:r>
            <w:r>
              <w:rPr>
                <w:noProof/>
                <w:webHidden/>
              </w:rPr>
              <w:instrText xml:space="preserve"> PAGEREF _Toc211011638 \h </w:instrText>
            </w:r>
            <w:r>
              <w:rPr>
                <w:noProof/>
                <w:webHidden/>
              </w:rPr>
            </w:r>
            <w:r>
              <w:rPr>
                <w:noProof/>
                <w:webHidden/>
              </w:rPr>
              <w:fldChar w:fldCharType="separate"/>
            </w:r>
            <w:r>
              <w:rPr>
                <w:noProof/>
                <w:webHidden/>
              </w:rPr>
              <w:t>4</w:t>
            </w:r>
            <w:r>
              <w:rPr>
                <w:noProof/>
                <w:webHidden/>
              </w:rPr>
              <w:fldChar w:fldCharType="end"/>
            </w:r>
          </w:hyperlink>
        </w:p>
        <w:p w14:paraId="5306F56D" w14:textId="26852E9B" w:rsidR="008A4819" w:rsidRDefault="008A4819">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1011639" w:history="1">
            <w:r w:rsidRPr="00116CBF">
              <w:rPr>
                <w:rStyle w:val="Hyperlink"/>
                <w:rFonts w:ascii="Times New Roman" w:eastAsia="Times New Roman" w:hAnsi="Times New Roman" w:cs="Times New Roman"/>
                <w:noProof/>
              </w:rPr>
              <w:t>1.1.2. Bài làm mẫu</w:t>
            </w:r>
            <w:r>
              <w:rPr>
                <w:noProof/>
                <w:webHidden/>
              </w:rPr>
              <w:tab/>
            </w:r>
            <w:r>
              <w:rPr>
                <w:noProof/>
                <w:webHidden/>
              </w:rPr>
              <w:fldChar w:fldCharType="begin"/>
            </w:r>
            <w:r>
              <w:rPr>
                <w:noProof/>
                <w:webHidden/>
              </w:rPr>
              <w:instrText xml:space="preserve"> PAGEREF _Toc211011639 \h </w:instrText>
            </w:r>
            <w:r>
              <w:rPr>
                <w:noProof/>
                <w:webHidden/>
              </w:rPr>
            </w:r>
            <w:r>
              <w:rPr>
                <w:noProof/>
                <w:webHidden/>
              </w:rPr>
              <w:fldChar w:fldCharType="separate"/>
            </w:r>
            <w:r>
              <w:rPr>
                <w:noProof/>
                <w:webHidden/>
              </w:rPr>
              <w:t>16</w:t>
            </w:r>
            <w:r>
              <w:rPr>
                <w:noProof/>
                <w:webHidden/>
              </w:rPr>
              <w:fldChar w:fldCharType="end"/>
            </w:r>
          </w:hyperlink>
        </w:p>
        <w:p w14:paraId="4D022712" w14:textId="32D5A632" w:rsidR="008A4819" w:rsidRDefault="008A4819">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1011640" w:history="1">
            <w:r w:rsidRPr="00116CBF">
              <w:rPr>
                <w:rStyle w:val="Hyperlink"/>
                <w:rFonts w:ascii="Times New Roman" w:eastAsia="Times New Roman" w:hAnsi="Times New Roman" w:cs="Times New Roman"/>
                <w:noProof/>
              </w:rPr>
              <w:t>1.1.3. Bài tập thực hành 1</w:t>
            </w:r>
            <w:r>
              <w:rPr>
                <w:noProof/>
                <w:webHidden/>
              </w:rPr>
              <w:tab/>
            </w:r>
            <w:r>
              <w:rPr>
                <w:noProof/>
                <w:webHidden/>
              </w:rPr>
              <w:fldChar w:fldCharType="begin"/>
            </w:r>
            <w:r>
              <w:rPr>
                <w:noProof/>
                <w:webHidden/>
              </w:rPr>
              <w:instrText xml:space="preserve"> PAGEREF _Toc211011640 \h </w:instrText>
            </w:r>
            <w:r>
              <w:rPr>
                <w:noProof/>
                <w:webHidden/>
              </w:rPr>
            </w:r>
            <w:r>
              <w:rPr>
                <w:noProof/>
                <w:webHidden/>
              </w:rPr>
              <w:fldChar w:fldCharType="separate"/>
            </w:r>
            <w:r>
              <w:rPr>
                <w:noProof/>
                <w:webHidden/>
              </w:rPr>
              <w:t>23</w:t>
            </w:r>
            <w:r>
              <w:rPr>
                <w:noProof/>
                <w:webHidden/>
              </w:rPr>
              <w:fldChar w:fldCharType="end"/>
            </w:r>
          </w:hyperlink>
        </w:p>
        <w:p w14:paraId="66A1BA86" w14:textId="76C29B0A" w:rsidR="008A4819" w:rsidRDefault="008A4819">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1011641" w:history="1">
            <w:r w:rsidRPr="00116CBF">
              <w:rPr>
                <w:rStyle w:val="Hyperlink"/>
                <w:rFonts w:ascii="Times New Roman" w:eastAsia="Times New Roman" w:hAnsi="Times New Roman" w:cs="Times New Roman"/>
                <w:noProof/>
              </w:rPr>
              <w:t>1.1.4. Bài tập thực hành 2</w:t>
            </w:r>
            <w:r>
              <w:rPr>
                <w:noProof/>
                <w:webHidden/>
              </w:rPr>
              <w:tab/>
            </w:r>
            <w:r>
              <w:rPr>
                <w:noProof/>
                <w:webHidden/>
              </w:rPr>
              <w:fldChar w:fldCharType="begin"/>
            </w:r>
            <w:r>
              <w:rPr>
                <w:noProof/>
                <w:webHidden/>
              </w:rPr>
              <w:instrText xml:space="preserve"> PAGEREF _Toc211011641 \h </w:instrText>
            </w:r>
            <w:r>
              <w:rPr>
                <w:noProof/>
                <w:webHidden/>
              </w:rPr>
            </w:r>
            <w:r>
              <w:rPr>
                <w:noProof/>
                <w:webHidden/>
              </w:rPr>
              <w:fldChar w:fldCharType="separate"/>
            </w:r>
            <w:r>
              <w:rPr>
                <w:noProof/>
                <w:webHidden/>
              </w:rPr>
              <w:t>45</w:t>
            </w:r>
            <w:r>
              <w:rPr>
                <w:noProof/>
                <w:webHidden/>
              </w:rPr>
              <w:fldChar w:fldCharType="end"/>
            </w:r>
          </w:hyperlink>
        </w:p>
        <w:p w14:paraId="657D907A" w14:textId="25B3E302" w:rsidR="008A4819" w:rsidRDefault="008A4819">
          <w:pPr>
            <w:pStyle w:val="TOC2"/>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1011642" w:history="1">
            <w:r w:rsidRPr="00116CBF">
              <w:rPr>
                <w:rStyle w:val="Hyperlink"/>
                <w:rFonts w:ascii="Times New Roman" w:eastAsia="Times New Roman" w:hAnsi="Times New Roman" w:cs="Times New Roman"/>
                <w:noProof/>
              </w:rPr>
              <w:t>1.2. XỬ LÝ VÀ TRỰC QUAN HÓA DỮ LIỆU</w:t>
            </w:r>
            <w:r>
              <w:rPr>
                <w:noProof/>
                <w:webHidden/>
              </w:rPr>
              <w:tab/>
            </w:r>
            <w:r>
              <w:rPr>
                <w:noProof/>
                <w:webHidden/>
              </w:rPr>
              <w:fldChar w:fldCharType="begin"/>
            </w:r>
            <w:r>
              <w:rPr>
                <w:noProof/>
                <w:webHidden/>
              </w:rPr>
              <w:instrText xml:space="preserve"> PAGEREF _Toc211011642 \h </w:instrText>
            </w:r>
            <w:r>
              <w:rPr>
                <w:noProof/>
                <w:webHidden/>
              </w:rPr>
            </w:r>
            <w:r>
              <w:rPr>
                <w:noProof/>
                <w:webHidden/>
              </w:rPr>
              <w:fldChar w:fldCharType="separate"/>
            </w:r>
            <w:r>
              <w:rPr>
                <w:noProof/>
                <w:webHidden/>
              </w:rPr>
              <w:t>65</w:t>
            </w:r>
            <w:r>
              <w:rPr>
                <w:noProof/>
                <w:webHidden/>
              </w:rPr>
              <w:fldChar w:fldCharType="end"/>
            </w:r>
          </w:hyperlink>
        </w:p>
        <w:p w14:paraId="1D1C8472" w14:textId="23BE6AC3" w:rsidR="008A4819" w:rsidRDefault="008A4819">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1011643" w:history="1">
            <w:r w:rsidRPr="00116CBF">
              <w:rPr>
                <w:rStyle w:val="Hyperlink"/>
                <w:rFonts w:ascii="Times New Roman" w:eastAsia="Times New Roman" w:hAnsi="Times New Roman" w:cs="Times New Roman"/>
                <w:noProof/>
              </w:rPr>
              <w:t>1.2.1. Ôn tập lý thuyết</w:t>
            </w:r>
            <w:r>
              <w:rPr>
                <w:noProof/>
                <w:webHidden/>
              </w:rPr>
              <w:tab/>
            </w:r>
            <w:r>
              <w:rPr>
                <w:noProof/>
                <w:webHidden/>
              </w:rPr>
              <w:fldChar w:fldCharType="begin"/>
            </w:r>
            <w:r>
              <w:rPr>
                <w:noProof/>
                <w:webHidden/>
              </w:rPr>
              <w:instrText xml:space="preserve"> PAGEREF _Toc211011643 \h </w:instrText>
            </w:r>
            <w:r>
              <w:rPr>
                <w:noProof/>
                <w:webHidden/>
              </w:rPr>
            </w:r>
            <w:r>
              <w:rPr>
                <w:noProof/>
                <w:webHidden/>
              </w:rPr>
              <w:fldChar w:fldCharType="separate"/>
            </w:r>
            <w:r>
              <w:rPr>
                <w:noProof/>
                <w:webHidden/>
              </w:rPr>
              <w:t>65</w:t>
            </w:r>
            <w:r>
              <w:rPr>
                <w:noProof/>
                <w:webHidden/>
              </w:rPr>
              <w:fldChar w:fldCharType="end"/>
            </w:r>
          </w:hyperlink>
        </w:p>
        <w:p w14:paraId="6A11C102" w14:textId="6F273F30" w:rsidR="008A4819" w:rsidRDefault="008A4819">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1011644" w:history="1">
            <w:r w:rsidRPr="00116CBF">
              <w:rPr>
                <w:rStyle w:val="Hyperlink"/>
                <w:rFonts w:ascii="Times New Roman" w:eastAsia="Times New Roman" w:hAnsi="Times New Roman" w:cs="Times New Roman"/>
                <w:noProof/>
              </w:rPr>
              <w:t>1.2.2. Bài làm mẫu</w:t>
            </w:r>
            <w:r>
              <w:rPr>
                <w:noProof/>
                <w:webHidden/>
              </w:rPr>
              <w:tab/>
            </w:r>
            <w:r>
              <w:rPr>
                <w:noProof/>
                <w:webHidden/>
              </w:rPr>
              <w:fldChar w:fldCharType="begin"/>
            </w:r>
            <w:r>
              <w:rPr>
                <w:noProof/>
                <w:webHidden/>
              </w:rPr>
              <w:instrText xml:space="preserve"> PAGEREF _Toc211011644 \h </w:instrText>
            </w:r>
            <w:r>
              <w:rPr>
                <w:noProof/>
                <w:webHidden/>
              </w:rPr>
            </w:r>
            <w:r>
              <w:rPr>
                <w:noProof/>
                <w:webHidden/>
              </w:rPr>
              <w:fldChar w:fldCharType="separate"/>
            </w:r>
            <w:r>
              <w:rPr>
                <w:noProof/>
                <w:webHidden/>
              </w:rPr>
              <w:t>69</w:t>
            </w:r>
            <w:r>
              <w:rPr>
                <w:noProof/>
                <w:webHidden/>
              </w:rPr>
              <w:fldChar w:fldCharType="end"/>
            </w:r>
          </w:hyperlink>
        </w:p>
        <w:p w14:paraId="46266163" w14:textId="30AA4E30" w:rsidR="008A4819" w:rsidRDefault="008A4819">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1011645" w:history="1">
            <w:r w:rsidRPr="00116CBF">
              <w:rPr>
                <w:rStyle w:val="Hyperlink"/>
                <w:rFonts w:ascii="Times New Roman" w:eastAsia="Times New Roman" w:hAnsi="Times New Roman" w:cs="Times New Roman"/>
                <w:noProof/>
              </w:rPr>
              <w:t>1.2.3. Bài tập thực hành 1</w:t>
            </w:r>
            <w:r>
              <w:rPr>
                <w:noProof/>
                <w:webHidden/>
              </w:rPr>
              <w:tab/>
            </w:r>
            <w:r>
              <w:rPr>
                <w:noProof/>
                <w:webHidden/>
              </w:rPr>
              <w:fldChar w:fldCharType="begin"/>
            </w:r>
            <w:r>
              <w:rPr>
                <w:noProof/>
                <w:webHidden/>
              </w:rPr>
              <w:instrText xml:space="preserve"> PAGEREF _Toc211011645 \h </w:instrText>
            </w:r>
            <w:r>
              <w:rPr>
                <w:noProof/>
                <w:webHidden/>
              </w:rPr>
            </w:r>
            <w:r>
              <w:rPr>
                <w:noProof/>
                <w:webHidden/>
              </w:rPr>
              <w:fldChar w:fldCharType="separate"/>
            </w:r>
            <w:r>
              <w:rPr>
                <w:noProof/>
                <w:webHidden/>
              </w:rPr>
              <w:t>74</w:t>
            </w:r>
            <w:r>
              <w:rPr>
                <w:noProof/>
                <w:webHidden/>
              </w:rPr>
              <w:fldChar w:fldCharType="end"/>
            </w:r>
          </w:hyperlink>
        </w:p>
        <w:p w14:paraId="4972EFE0" w14:textId="0A6EFF16" w:rsidR="008A4819" w:rsidRDefault="008A4819">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1011646" w:history="1">
            <w:r w:rsidRPr="00116CBF">
              <w:rPr>
                <w:rStyle w:val="Hyperlink"/>
                <w:rFonts w:ascii="Times New Roman" w:eastAsia="Times New Roman" w:hAnsi="Times New Roman" w:cs="Times New Roman"/>
                <w:noProof/>
              </w:rPr>
              <w:t>1.2.4. Bài tập thực hành 2</w:t>
            </w:r>
            <w:r>
              <w:rPr>
                <w:noProof/>
                <w:webHidden/>
              </w:rPr>
              <w:tab/>
            </w:r>
            <w:r>
              <w:rPr>
                <w:noProof/>
                <w:webHidden/>
              </w:rPr>
              <w:fldChar w:fldCharType="begin"/>
            </w:r>
            <w:r>
              <w:rPr>
                <w:noProof/>
                <w:webHidden/>
              </w:rPr>
              <w:instrText xml:space="preserve"> PAGEREF _Toc211011646 \h </w:instrText>
            </w:r>
            <w:r>
              <w:rPr>
                <w:noProof/>
                <w:webHidden/>
              </w:rPr>
            </w:r>
            <w:r>
              <w:rPr>
                <w:noProof/>
                <w:webHidden/>
              </w:rPr>
              <w:fldChar w:fldCharType="separate"/>
            </w:r>
            <w:r>
              <w:rPr>
                <w:noProof/>
                <w:webHidden/>
              </w:rPr>
              <w:t>97</w:t>
            </w:r>
            <w:r>
              <w:rPr>
                <w:noProof/>
                <w:webHidden/>
              </w:rPr>
              <w:fldChar w:fldCharType="end"/>
            </w:r>
          </w:hyperlink>
        </w:p>
        <w:p w14:paraId="59694734" w14:textId="34798409" w:rsidR="008A4819" w:rsidRDefault="008A4819">
          <w:pPr>
            <w:pStyle w:val="TOC2"/>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1011647" w:history="1">
            <w:r w:rsidRPr="00116CBF">
              <w:rPr>
                <w:rStyle w:val="Hyperlink"/>
                <w:rFonts w:ascii="Times New Roman" w:eastAsia="Times New Roman" w:hAnsi="Times New Roman" w:cs="Times New Roman"/>
                <w:noProof/>
              </w:rPr>
              <w:t>1.3. PHÂN TÍCH ĐƠN BIẾN VÀ HAI BIẾN</w:t>
            </w:r>
            <w:r>
              <w:rPr>
                <w:noProof/>
                <w:webHidden/>
              </w:rPr>
              <w:tab/>
            </w:r>
            <w:r>
              <w:rPr>
                <w:noProof/>
                <w:webHidden/>
              </w:rPr>
              <w:fldChar w:fldCharType="begin"/>
            </w:r>
            <w:r>
              <w:rPr>
                <w:noProof/>
                <w:webHidden/>
              </w:rPr>
              <w:instrText xml:space="preserve"> PAGEREF _Toc211011647 \h </w:instrText>
            </w:r>
            <w:r>
              <w:rPr>
                <w:noProof/>
                <w:webHidden/>
              </w:rPr>
            </w:r>
            <w:r>
              <w:rPr>
                <w:noProof/>
                <w:webHidden/>
              </w:rPr>
              <w:fldChar w:fldCharType="separate"/>
            </w:r>
            <w:r>
              <w:rPr>
                <w:noProof/>
                <w:webHidden/>
              </w:rPr>
              <w:t>109</w:t>
            </w:r>
            <w:r>
              <w:rPr>
                <w:noProof/>
                <w:webHidden/>
              </w:rPr>
              <w:fldChar w:fldCharType="end"/>
            </w:r>
          </w:hyperlink>
        </w:p>
        <w:p w14:paraId="36DD8622" w14:textId="6CA5FD03" w:rsidR="008A4819" w:rsidRDefault="008A4819">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1011648" w:history="1">
            <w:r w:rsidRPr="00116CBF">
              <w:rPr>
                <w:rStyle w:val="Hyperlink"/>
                <w:rFonts w:ascii="Times New Roman" w:eastAsia="Times New Roman" w:hAnsi="Times New Roman" w:cs="Times New Roman"/>
                <w:noProof/>
              </w:rPr>
              <w:t>1.3.1. Ôn tập lý thuyết</w:t>
            </w:r>
            <w:r>
              <w:rPr>
                <w:noProof/>
                <w:webHidden/>
              </w:rPr>
              <w:tab/>
            </w:r>
            <w:r>
              <w:rPr>
                <w:noProof/>
                <w:webHidden/>
              </w:rPr>
              <w:fldChar w:fldCharType="begin"/>
            </w:r>
            <w:r>
              <w:rPr>
                <w:noProof/>
                <w:webHidden/>
              </w:rPr>
              <w:instrText xml:space="preserve"> PAGEREF _Toc211011648 \h </w:instrText>
            </w:r>
            <w:r>
              <w:rPr>
                <w:noProof/>
                <w:webHidden/>
              </w:rPr>
            </w:r>
            <w:r>
              <w:rPr>
                <w:noProof/>
                <w:webHidden/>
              </w:rPr>
              <w:fldChar w:fldCharType="separate"/>
            </w:r>
            <w:r>
              <w:rPr>
                <w:noProof/>
                <w:webHidden/>
              </w:rPr>
              <w:t>109</w:t>
            </w:r>
            <w:r>
              <w:rPr>
                <w:noProof/>
                <w:webHidden/>
              </w:rPr>
              <w:fldChar w:fldCharType="end"/>
            </w:r>
          </w:hyperlink>
        </w:p>
        <w:p w14:paraId="6B6FA3EF" w14:textId="075B06C3" w:rsidR="008A4819" w:rsidRDefault="008A4819">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1011649" w:history="1">
            <w:r w:rsidRPr="00116CBF">
              <w:rPr>
                <w:rStyle w:val="Hyperlink"/>
                <w:rFonts w:ascii="Times New Roman" w:eastAsia="Times New Roman" w:hAnsi="Times New Roman" w:cs="Times New Roman"/>
                <w:noProof/>
              </w:rPr>
              <w:t>1.3.2. Bài làm mẫu</w:t>
            </w:r>
            <w:r>
              <w:rPr>
                <w:noProof/>
                <w:webHidden/>
              </w:rPr>
              <w:tab/>
            </w:r>
            <w:r>
              <w:rPr>
                <w:noProof/>
                <w:webHidden/>
              </w:rPr>
              <w:fldChar w:fldCharType="begin"/>
            </w:r>
            <w:r>
              <w:rPr>
                <w:noProof/>
                <w:webHidden/>
              </w:rPr>
              <w:instrText xml:space="preserve"> PAGEREF _Toc211011649 \h </w:instrText>
            </w:r>
            <w:r>
              <w:rPr>
                <w:noProof/>
                <w:webHidden/>
              </w:rPr>
            </w:r>
            <w:r>
              <w:rPr>
                <w:noProof/>
                <w:webHidden/>
              </w:rPr>
              <w:fldChar w:fldCharType="separate"/>
            </w:r>
            <w:r>
              <w:rPr>
                <w:noProof/>
                <w:webHidden/>
              </w:rPr>
              <w:t>114</w:t>
            </w:r>
            <w:r>
              <w:rPr>
                <w:noProof/>
                <w:webHidden/>
              </w:rPr>
              <w:fldChar w:fldCharType="end"/>
            </w:r>
          </w:hyperlink>
        </w:p>
        <w:p w14:paraId="34F10302" w14:textId="28946C54" w:rsidR="008A4819" w:rsidRDefault="008A4819">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1011650" w:history="1">
            <w:r w:rsidRPr="00116CBF">
              <w:rPr>
                <w:rStyle w:val="Hyperlink"/>
                <w:rFonts w:ascii="Times New Roman" w:eastAsia="Times New Roman" w:hAnsi="Times New Roman" w:cs="Times New Roman"/>
                <w:noProof/>
              </w:rPr>
              <w:t>1.3.3. Bài tập thực hành 1</w:t>
            </w:r>
            <w:r>
              <w:rPr>
                <w:noProof/>
                <w:webHidden/>
              </w:rPr>
              <w:tab/>
            </w:r>
            <w:r>
              <w:rPr>
                <w:noProof/>
                <w:webHidden/>
              </w:rPr>
              <w:fldChar w:fldCharType="begin"/>
            </w:r>
            <w:r>
              <w:rPr>
                <w:noProof/>
                <w:webHidden/>
              </w:rPr>
              <w:instrText xml:space="preserve"> PAGEREF _Toc211011650 \h </w:instrText>
            </w:r>
            <w:r>
              <w:rPr>
                <w:noProof/>
                <w:webHidden/>
              </w:rPr>
            </w:r>
            <w:r>
              <w:rPr>
                <w:noProof/>
                <w:webHidden/>
              </w:rPr>
              <w:fldChar w:fldCharType="separate"/>
            </w:r>
            <w:r>
              <w:rPr>
                <w:noProof/>
                <w:webHidden/>
              </w:rPr>
              <w:t>128</w:t>
            </w:r>
            <w:r>
              <w:rPr>
                <w:noProof/>
                <w:webHidden/>
              </w:rPr>
              <w:fldChar w:fldCharType="end"/>
            </w:r>
          </w:hyperlink>
        </w:p>
        <w:p w14:paraId="1D0D2EE2" w14:textId="3CCFE128" w:rsidR="008A4819" w:rsidRDefault="008A4819">
          <w:pPr>
            <w:pStyle w:val="TOC3"/>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1011651" w:history="1">
            <w:r w:rsidRPr="00116CBF">
              <w:rPr>
                <w:rStyle w:val="Hyperlink"/>
                <w:rFonts w:ascii="Times New Roman" w:eastAsia="Times New Roman" w:hAnsi="Times New Roman" w:cs="Times New Roman"/>
                <w:noProof/>
              </w:rPr>
              <w:t>1.3.4. Bài tập thực hành 2</w:t>
            </w:r>
            <w:r>
              <w:rPr>
                <w:noProof/>
                <w:webHidden/>
              </w:rPr>
              <w:tab/>
            </w:r>
            <w:r>
              <w:rPr>
                <w:noProof/>
                <w:webHidden/>
              </w:rPr>
              <w:fldChar w:fldCharType="begin"/>
            </w:r>
            <w:r>
              <w:rPr>
                <w:noProof/>
                <w:webHidden/>
              </w:rPr>
              <w:instrText xml:space="preserve"> PAGEREF _Toc211011651 \h </w:instrText>
            </w:r>
            <w:r>
              <w:rPr>
                <w:noProof/>
                <w:webHidden/>
              </w:rPr>
            </w:r>
            <w:r>
              <w:rPr>
                <w:noProof/>
                <w:webHidden/>
              </w:rPr>
              <w:fldChar w:fldCharType="separate"/>
            </w:r>
            <w:r>
              <w:rPr>
                <w:noProof/>
                <w:webHidden/>
              </w:rPr>
              <w:t>129</w:t>
            </w:r>
            <w:r>
              <w:rPr>
                <w:noProof/>
                <w:webHidden/>
              </w:rPr>
              <w:fldChar w:fldCharType="end"/>
            </w:r>
          </w:hyperlink>
        </w:p>
        <w:p w14:paraId="1DCC4EB3" w14:textId="5238E7A0" w:rsidR="008A4819" w:rsidRDefault="008A4819">
          <w:pPr>
            <w:pStyle w:val="TOC1"/>
            <w:tabs>
              <w:tab w:val="right" w:leader="dot" w:pos="9017"/>
            </w:tabs>
            <w:rPr>
              <w:rFonts w:asciiTheme="minorHAnsi" w:eastAsiaTheme="minorEastAsia" w:hAnsiTheme="minorHAnsi" w:cstheme="minorBidi"/>
              <w:noProof/>
              <w:kern w:val="2"/>
              <w:sz w:val="24"/>
              <w:szCs w:val="24"/>
              <w:lang w:val="en-US"/>
              <w14:ligatures w14:val="standardContextual"/>
            </w:rPr>
          </w:pPr>
          <w:hyperlink w:anchor="_Toc211011652" w:history="1">
            <w:r w:rsidRPr="00116CBF">
              <w:rPr>
                <w:rStyle w:val="Hyperlink"/>
                <w:rFonts w:ascii="Times New Roman" w:eastAsia="Times New Roman" w:hAnsi="Times New Roman" w:cs="Times New Roman"/>
                <w:noProof/>
              </w:rPr>
              <w:t>CHƯƠNG III. Kết luận</w:t>
            </w:r>
            <w:r>
              <w:rPr>
                <w:noProof/>
                <w:webHidden/>
              </w:rPr>
              <w:tab/>
            </w:r>
            <w:r>
              <w:rPr>
                <w:noProof/>
                <w:webHidden/>
              </w:rPr>
              <w:fldChar w:fldCharType="begin"/>
            </w:r>
            <w:r>
              <w:rPr>
                <w:noProof/>
                <w:webHidden/>
              </w:rPr>
              <w:instrText xml:space="preserve"> PAGEREF _Toc211011652 \h </w:instrText>
            </w:r>
            <w:r>
              <w:rPr>
                <w:noProof/>
                <w:webHidden/>
              </w:rPr>
            </w:r>
            <w:r>
              <w:rPr>
                <w:noProof/>
                <w:webHidden/>
              </w:rPr>
              <w:fldChar w:fldCharType="separate"/>
            </w:r>
            <w:r>
              <w:rPr>
                <w:noProof/>
                <w:webHidden/>
              </w:rPr>
              <w:t>159</w:t>
            </w:r>
            <w:r>
              <w:rPr>
                <w:noProof/>
                <w:webHidden/>
              </w:rPr>
              <w:fldChar w:fldCharType="end"/>
            </w:r>
          </w:hyperlink>
        </w:p>
        <w:p w14:paraId="0CEA66A2" w14:textId="41F3DE27" w:rsidR="003B261E" w:rsidRDefault="00000000">
          <w:pPr>
            <w:widowControl w:val="0"/>
            <w:tabs>
              <w:tab w:val="right" w:leader="dot" w:pos="12000"/>
            </w:tabs>
            <w:spacing w:before="60" w:line="240" w:lineRule="auto"/>
            <w:rPr>
              <w:b/>
              <w:color w:val="000000"/>
            </w:rPr>
          </w:pPr>
          <w:r>
            <w:fldChar w:fldCharType="end"/>
          </w:r>
        </w:p>
      </w:sdtContent>
    </w:sdt>
    <w:p w14:paraId="17700E8D" w14:textId="77777777" w:rsidR="003B261E" w:rsidRDefault="003B261E">
      <w:pPr>
        <w:jc w:val="both"/>
        <w:rPr>
          <w:rFonts w:ascii="Times New Roman" w:eastAsia="Times New Roman" w:hAnsi="Times New Roman" w:cs="Times New Roman"/>
          <w:sz w:val="26"/>
          <w:szCs w:val="26"/>
        </w:rPr>
      </w:pPr>
    </w:p>
    <w:p w14:paraId="40EAE574" w14:textId="77777777" w:rsidR="003B261E" w:rsidRDefault="003B261E">
      <w:pPr>
        <w:jc w:val="both"/>
        <w:rPr>
          <w:rFonts w:ascii="Times New Roman" w:eastAsia="Times New Roman" w:hAnsi="Times New Roman" w:cs="Times New Roman"/>
          <w:sz w:val="26"/>
          <w:szCs w:val="26"/>
        </w:rPr>
      </w:pPr>
    </w:p>
    <w:p w14:paraId="0E716FC1" w14:textId="77777777" w:rsidR="003B261E" w:rsidRDefault="003B261E">
      <w:pPr>
        <w:jc w:val="both"/>
        <w:rPr>
          <w:rFonts w:ascii="Times New Roman" w:eastAsia="Times New Roman" w:hAnsi="Times New Roman" w:cs="Times New Roman"/>
          <w:sz w:val="26"/>
          <w:szCs w:val="26"/>
        </w:rPr>
      </w:pPr>
    </w:p>
    <w:p w14:paraId="30D90612" w14:textId="77777777" w:rsidR="003B261E" w:rsidRDefault="003B261E">
      <w:pPr>
        <w:jc w:val="both"/>
        <w:rPr>
          <w:rFonts w:ascii="Times New Roman" w:eastAsia="Times New Roman" w:hAnsi="Times New Roman" w:cs="Times New Roman"/>
          <w:sz w:val="26"/>
          <w:szCs w:val="26"/>
        </w:rPr>
      </w:pPr>
    </w:p>
    <w:p w14:paraId="10CABAE8" w14:textId="77777777" w:rsidR="003B261E" w:rsidRDefault="003B261E">
      <w:pPr>
        <w:jc w:val="both"/>
        <w:rPr>
          <w:rFonts w:ascii="Times New Roman" w:eastAsia="Times New Roman" w:hAnsi="Times New Roman" w:cs="Times New Roman"/>
          <w:sz w:val="26"/>
          <w:szCs w:val="26"/>
        </w:rPr>
      </w:pPr>
    </w:p>
    <w:p w14:paraId="4C710C01" w14:textId="77777777" w:rsidR="003B261E" w:rsidRDefault="003B261E">
      <w:pPr>
        <w:jc w:val="both"/>
        <w:rPr>
          <w:rFonts w:ascii="Times New Roman" w:eastAsia="Times New Roman" w:hAnsi="Times New Roman" w:cs="Times New Roman"/>
          <w:sz w:val="26"/>
          <w:szCs w:val="26"/>
        </w:rPr>
      </w:pPr>
    </w:p>
    <w:p w14:paraId="27E66545" w14:textId="77777777" w:rsidR="003B261E" w:rsidRDefault="003B261E">
      <w:pPr>
        <w:jc w:val="both"/>
        <w:rPr>
          <w:rFonts w:ascii="Times New Roman" w:eastAsia="Times New Roman" w:hAnsi="Times New Roman" w:cs="Times New Roman"/>
          <w:sz w:val="26"/>
          <w:szCs w:val="26"/>
        </w:rPr>
      </w:pPr>
    </w:p>
    <w:p w14:paraId="4CC7D8EA" w14:textId="77777777" w:rsidR="003B261E" w:rsidRDefault="003B261E">
      <w:pPr>
        <w:jc w:val="both"/>
        <w:rPr>
          <w:rFonts w:ascii="Times New Roman" w:eastAsia="Times New Roman" w:hAnsi="Times New Roman" w:cs="Times New Roman"/>
          <w:sz w:val="26"/>
          <w:szCs w:val="26"/>
        </w:rPr>
      </w:pPr>
    </w:p>
    <w:p w14:paraId="29D96279" w14:textId="77777777" w:rsidR="003B261E" w:rsidRDefault="003B261E">
      <w:pPr>
        <w:jc w:val="both"/>
        <w:rPr>
          <w:rFonts w:ascii="Times New Roman" w:eastAsia="Times New Roman" w:hAnsi="Times New Roman" w:cs="Times New Roman"/>
          <w:sz w:val="26"/>
          <w:szCs w:val="26"/>
        </w:rPr>
      </w:pPr>
    </w:p>
    <w:p w14:paraId="13A39127" w14:textId="77777777" w:rsidR="003B261E" w:rsidRDefault="003B261E">
      <w:pPr>
        <w:jc w:val="both"/>
        <w:rPr>
          <w:rFonts w:ascii="Times New Roman" w:eastAsia="Times New Roman" w:hAnsi="Times New Roman" w:cs="Times New Roman"/>
          <w:sz w:val="26"/>
          <w:szCs w:val="26"/>
        </w:rPr>
      </w:pPr>
    </w:p>
    <w:p w14:paraId="05044CCE" w14:textId="77777777" w:rsidR="003B261E" w:rsidRDefault="003B261E">
      <w:pPr>
        <w:jc w:val="both"/>
        <w:rPr>
          <w:rFonts w:ascii="Times New Roman" w:eastAsia="Times New Roman" w:hAnsi="Times New Roman" w:cs="Times New Roman"/>
          <w:sz w:val="26"/>
          <w:szCs w:val="26"/>
        </w:rPr>
      </w:pPr>
    </w:p>
    <w:p w14:paraId="110320D4" w14:textId="77777777" w:rsidR="003B261E" w:rsidRDefault="003B261E">
      <w:pPr>
        <w:jc w:val="both"/>
        <w:rPr>
          <w:rFonts w:ascii="Times New Roman" w:eastAsia="Times New Roman" w:hAnsi="Times New Roman" w:cs="Times New Roman"/>
          <w:sz w:val="26"/>
          <w:szCs w:val="26"/>
        </w:rPr>
      </w:pPr>
    </w:p>
    <w:p w14:paraId="400F1C03" w14:textId="77777777" w:rsidR="003B261E" w:rsidRDefault="003B261E">
      <w:pPr>
        <w:jc w:val="both"/>
        <w:rPr>
          <w:rFonts w:ascii="Times New Roman" w:eastAsia="Times New Roman" w:hAnsi="Times New Roman" w:cs="Times New Roman"/>
          <w:sz w:val="26"/>
          <w:szCs w:val="26"/>
        </w:rPr>
      </w:pPr>
    </w:p>
    <w:p w14:paraId="1EB2855F" w14:textId="77777777" w:rsidR="003B261E" w:rsidRDefault="003B261E">
      <w:pPr>
        <w:jc w:val="both"/>
        <w:rPr>
          <w:rFonts w:ascii="Times New Roman" w:eastAsia="Times New Roman" w:hAnsi="Times New Roman" w:cs="Times New Roman"/>
          <w:sz w:val="26"/>
          <w:szCs w:val="26"/>
        </w:rPr>
      </w:pPr>
    </w:p>
    <w:p w14:paraId="41B33EAA" w14:textId="77777777" w:rsidR="003B261E" w:rsidRDefault="00000000">
      <w:pPr>
        <w:pStyle w:val="Heading1"/>
        <w:rPr>
          <w:rFonts w:ascii="Times New Roman" w:eastAsia="Times New Roman" w:hAnsi="Times New Roman" w:cs="Times New Roman"/>
        </w:rPr>
      </w:pPr>
      <w:bookmarkStart w:id="2" w:name="_Toc211011632"/>
      <w:r>
        <w:rPr>
          <w:rFonts w:ascii="Times New Roman" w:eastAsia="Times New Roman" w:hAnsi="Times New Roman" w:cs="Times New Roman"/>
        </w:rPr>
        <w:lastRenderedPageBreak/>
        <w:t>CHƯƠNG I: GIỚI THIỆU TỔNG QUAN</w:t>
      </w:r>
      <w:bookmarkEnd w:id="2"/>
    </w:p>
    <w:p w14:paraId="1477DF98" w14:textId="77777777" w:rsidR="003B261E" w:rsidRDefault="00000000">
      <w:pPr>
        <w:pStyle w:val="Heading2"/>
        <w:numPr>
          <w:ilvl w:val="0"/>
          <w:numId w:val="16"/>
        </w:numPr>
        <w:rPr>
          <w:rFonts w:ascii="Times New Roman" w:eastAsia="Times New Roman" w:hAnsi="Times New Roman" w:cs="Times New Roman"/>
        </w:rPr>
      </w:pPr>
      <w:bookmarkStart w:id="3" w:name="_Toc211011633"/>
      <w:r>
        <w:rPr>
          <w:rFonts w:ascii="Times New Roman" w:eastAsia="Times New Roman" w:hAnsi="Times New Roman" w:cs="Times New Roman"/>
        </w:rPr>
        <w:t>Mục tiêu của bài thực hành</w:t>
      </w:r>
      <w:bookmarkEnd w:id="3"/>
    </w:p>
    <w:p w14:paraId="55C989E8" w14:textId="77777777" w:rsidR="003B261E" w:rsidRDefault="00000000">
      <w:pPr>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Bài thực hành này nhằm giúp người học nắm vững các kỹ thuật cơ bản trong khám phá dữ liệu để hiểu rõ đặc điểm và cấu trúc của tập dữ liệu. Cụ thể, sinh viên sẽ thực hiện các bước phân tích thống kê mô tả để xác định các đặc trưng chính như giá trị trung bình, trung vị, độ lệch chuẩn và phân bố của dữ liệu.</w:t>
      </w:r>
    </w:p>
    <w:p w14:paraId="2FBC7242" w14:textId="77777777" w:rsidR="003B261E" w:rsidRDefault="00000000">
      <w:pPr>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Đồng thời, bài thực hành hướng dẫn sử dụng các công cụ trực quan hóa như biểu đồ histogram, boxplot, và scatter plot để phát hiện các mẫu, xu hướng, hoặc bất thường trong dữ liệu. Sinh viên sẽ được làm quen với các thư viện Python như Pandas, Matplotlib, và Seaborn để xử lý và trực quan hóa dữ liệu hiệu quả.</w:t>
      </w:r>
    </w:p>
    <w:p w14:paraId="6B7813CF" w14:textId="77777777" w:rsidR="003B261E" w:rsidRDefault="00000000">
      <w:pPr>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bài thực hành giúp nhận diện các vấn đề như giá trị thiếu, giá trị ngoại lai, hoặc sự không nhất quán trong dữ liệu, từ đó đề xuất các phương pháp tiền xử lý phù hợp. Kết quả cuối cùng là sinh viên có thể đưa ra các nhận định ban đầu về dữ liệu, đặt nền tảng cho các bước phân tích sâu hơn hoặc xây dựng mô hình khai thác dữ liệu trong các ứng dụng thực tiễn như phân tích khách hàng hoặc dự đoán xu hướng.</w:t>
      </w:r>
    </w:p>
    <w:p w14:paraId="789CD120" w14:textId="77777777" w:rsidR="003B261E" w:rsidRDefault="00000000">
      <w:pPr>
        <w:pStyle w:val="Heading2"/>
        <w:numPr>
          <w:ilvl w:val="0"/>
          <w:numId w:val="16"/>
        </w:numPr>
        <w:rPr>
          <w:rFonts w:ascii="Times New Roman" w:eastAsia="Times New Roman" w:hAnsi="Times New Roman" w:cs="Times New Roman"/>
        </w:rPr>
      </w:pPr>
      <w:bookmarkStart w:id="4" w:name="_Toc211011634"/>
      <w:r>
        <w:rPr>
          <w:rFonts w:ascii="Times New Roman" w:eastAsia="Times New Roman" w:hAnsi="Times New Roman" w:cs="Times New Roman"/>
        </w:rPr>
        <w:t>KẾT CẤU THỰC HÀNH</w:t>
      </w:r>
      <w:bookmarkEnd w:id="4"/>
    </w:p>
    <w:p w14:paraId="330FAC3E" w14:textId="77777777" w:rsidR="003B261E" w:rsidRDefault="00000000">
      <w:p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Thực hành bao gồm 3 phần là:</w:t>
      </w:r>
    </w:p>
    <w:p w14:paraId="7B4F847C" w14:textId="77777777" w:rsidR="003B261E" w:rsidRDefault="00000000">
      <w:pPr>
        <w:numPr>
          <w:ilvl w:val="0"/>
          <w:numId w:val="10"/>
        </w:numPr>
      </w:pPr>
      <w:r>
        <w:rPr>
          <w:rFonts w:ascii="Times New Roman" w:eastAsia="Times New Roman" w:hAnsi="Times New Roman" w:cs="Times New Roman"/>
          <w:sz w:val="26"/>
          <w:szCs w:val="26"/>
        </w:rPr>
        <w:t>Thống kê mô tả</w:t>
      </w:r>
    </w:p>
    <w:p w14:paraId="349A9191" w14:textId="77777777" w:rsidR="003B261E" w:rsidRDefault="00000000">
      <w:pPr>
        <w:numPr>
          <w:ilvl w:val="0"/>
          <w:numId w:val="10"/>
        </w:numPr>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và trực quan hóa dữ liệu</w:t>
      </w:r>
    </w:p>
    <w:p w14:paraId="28CF3FB8" w14:textId="77777777" w:rsidR="003B261E" w:rsidRDefault="00000000">
      <w:pPr>
        <w:numPr>
          <w:ilvl w:val="0"/>
          <w:numId w:val="10"/>
        </w:numPr>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đơn biến và hai biến</w:t>
      </w:r>
    </w:p>
    <w:p w14:paraId="31CC39BB" w14:textId="77777777" w:rsidR="003B261E" w:rsidRDefault="00000000">
      <w:pPr>
        <w:pStyle w:val="Heading2"/>
        <w:numPr>
          <w:ilvl w:val="0"/>
          <w:numId w:val="16"/>
        </w:numPr>
      </w:pPr>
      <w:bookmarkStart w:id="5" w:name="_heading=h.epxzkb4ojjih" w:colFirst="0" w:colLast="0"/>
      <w:bookmarkStart w:id="6" w:name="_Toc211011635"/>
      <w:bookmarkEnd w:id="5"/>
      <w:r>
        <w:rPr>
          <w:rFonts w:ascii="Times New Roman" w:eastAsia="Times New Roman" w:hAnsi="Times New Roman" w:cs="Times New Roman"/>
        </w:rPr>
        <w:t>PHÂN CÔNG CÔNG VIỆC</w:t>
      </w:r>
      <w:bookmarkEnd w:id="6"/>
    </w:p>
    <w:p w14:paraId="02CF8425" w14:textId="77777777" w:rsidR="003B261E" w:rsidRDefault="00000000">
      <w:pPr>
        <w:numPr>
          <w:ilvl w:val="0"/>
          <w:numId w:val="15"/>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thành viên trong nhóm gồm:</w:t>
      </w:r>
    </w:p>
    <w:p w14:paraId="6E0D1E4F" w14:textId="77777777" w:rsidR="003B261E" w:rsidRDefault="00000000">
      <w:pPr>
        <w:numPr>
          <w:ilvl w:val="0"/>
          <w:numId w:val="14"/>
        </w:num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Dương Quốc Toàn :Mục 1.1, 1.2</w:t>
      </w:r>
    </w:p>
    <w:p w14:paraId="0850B69D" w14:textId="77777777" w:rsidR="003B261E" w:rsidRDefault="00000000">
      <w:pPr>
        <w:numPr>
          <w:ilvl w:val="0"/>
          <w:numId w:val="8"/>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Cao Nguyễn Đức Huy: M</w:t>
      </w:r>
      <w:r>
        <w:rPr>
          <w:rFonts w:ascii="Times New Roman" w:eastAsia="Times New Roman" w:hAnsi="Times New Roman" w:cs="Times New Roman"/>
          <w:sz w:val="26"/>
          <w:szCs w:val="26"/>
        </w:rPr>
        <w:t>ục 1.3</w:t>
      </w:r>
    </w:p>
    <w:p w14:paraId="1B7A5D75" w14:textId="77777777" w:rsidR="003B261E" w:rsidRDefault="003B261E">
      <w:pPr>
        <w:rPr>
          <w:rFonts w:ascii="Times New Roman" w:eastAsia="Times New Roman" w:hAnsi="Times New Roman" w:cs="Times New Roman"/>
          <w:sz w:val="26"/>
          <w:szCs w:val="26"/>
        </w:rPr>
      </w:pPr>
    </w:p>
    <w:p w14:paraId="406022BA" w14:textId="77777777" w:rsidR="003B261E" w:rsidRDefault="00000000">
      <w:pPr>
        <w:pStyle w:val="Heading1"/>
        <w:rPr>
          <w:rFonts w:ascii="Times New Roman" w:eastAsia="Times New Roman" w:hAnsi="Times New Roman" w:cs="Times New Roman"/>
        </w:rPr>
      </w:pPr>
      <w:bookmarkStart w:id="7" w:name="_Toc211011636"/>
      <w:r>
        <w:rPr>
          <w:rFonts w:ascii="Times New Roman" w:eastAsia="Times New Roman" w:hAnsi="Times New Roman" w:cs="Times New Roman"/>
        </w:rPr>
        <w:t>CHƯƠNG II: NỘI DUNG THỰC HÀNH</w:t>
      </w:r>
      <w:bookmarkEnd w:id="7"/>
    </w:p>
    <w:p w14:paraId="43210F83" w14:textId="77777777" w:rsidR="003B261E" w:rsidRDefault="00000000">
      <w:pPr>
        <w:pStyle w:val="Heading2"/>
        <w:rPr>
          <w:rFonts w:ascii="Times New Roman" w:eastAsia="Times New Roman" w:hAnsi="Times New Roman" w:cs="Times New Roman"/>
        </w:rPr>
      </w:pPr>
      <w:bookmarkStart w:id="8" w:name="_Toc211011637"/>
      <w:r>
        <w:rPr>
          <w:rFonts w:ascii="Times New Roman" w:eastAsia="Times New Roman" w:hAnsi="Times New Roman" w:cs="Times New Roman"/>
        </w:rPr>
        <w:t>1.1. THỐNG KÊ MÔ TẢ</w:t>
      </w:r>
      <w:bookmarkEnd w:id="8"/>
    </w:p>
    <w:p w14:paraId="665CFB8A" w14:textId="77777777" w:rsidR="003B261E" w:rsidRDefault="00000000">
      <w:pPr>
        <w:pStyle w:val="Heading3"/>
        <w:rPr>
          <w:rFonts w:ascii="Times New Roman" w:eastAsia="Times New Roman" w:hAnsi="Times New Roman" w:cs="Times New Roman"/>
        </w:rPr>
      </w:pPr>
      <w:bookmarkStart w:id="9" w:name="_Toc211011638"/>
      <w:r>
        <w:rPr>
          <w:rFonts w:ascii="Times New Roman" w:eastAsia="Times New Roman" w:hAnsi="Times New Roman" w:cs="Times New Roman"/>
        </w:rPr>
        <w:t>1.1.1. Ôn tập lý thuyết</w:t>
      </w:r>
      <w:bookmarkEnd w:id="9"/>
    </w:p>
    <w:p w14:paraId="182ACD01" w14:textId="77777777" w:rsidR="003B261E" w:rsidRDefault="00000000">
      <w:pPr>
        <w:pStyle w:val="Heading4"/>
        <w:rPr>
          <w:rFonts w:ascii="Times New Roman" w:eastAsia="Times New Roman" w:hAnsi="Times New Roman" w:cs="Times New Roman"/>
          <w:sz w:val="26"/>
          <w:szCs w:val="26"/>
        </w:rPr>
      </w:pPr>
      <w:bookmarkStart w:id="10" w:name="_heading=h.1nb4qgu6qs1k" w:colFirst="0" w:colLast="0"/>
      <w:bookmarkEnd w:id="10"/>
      <w:r>
        <w:rPr>
          <w:rFonts w:ascii="Times New Roman" w:eastAsia="Times New Roman" w:hAnsi="Times New Roman" w:cs="Times New Roman"/>
          <w:sz w:val="26"/>
          <w:szCs w:val="26"/>
        </w:rPr>
        <w:t>1. Thống kê mô tả là gì? Nó khác gì với thống kê suy luận (inferential statistics)?</w:t>
      </w:r>
    </w:p>
    <w:p w14:paraId="3D075A1C" w14:textId="77777777" w:rsidR="003B261E" w:rsidRDefault="003B261E">
      <w:pPr>
        <w:rPr>
          <w:rFonts w:ascii="Times New Roman" w:eastAsia="Times New Roman" w:hAnsi="Times New Roman" w:cs="Times New Roman"/>
          <w:sz w:val="26"/>
          <w:szCs w:val="26"/>
        </w:rPr>
      </w:pPr>
    </w:p>
    <w:p w14:paraId="5E18A73B"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w:t>
      </w:r>
      <w:r>
        <w:rPr>
          <w:rFonts w:ascii="Times New Roman" w:eastAsia="Times New Roman" w:hAnsi="Times New Roman" w:cs="Times New Roman"/>
          <w:b/>
          <w:sz w:val="26"/>
          <w:szCs w:val="26"/>
        </w:rPr>
        <w:t>Thống kê mô tả</w:t>
      </w:r>
      <w:r>
        <w:rPr>
          <w:rFonts w:ascii="Times New Roman" w:eastAsia="Times New Roman" w:hAnsi="Times New Roman" w:cs="Times New Roman"/>
          <w:sz w:val="26"/>
          <w:szCs w:val="26"/>
        </w:rPr>
        <w:t xml:space="preserve"> là bước đầu tiên trong quy trình phân tích dữ liệu, nhằm tóm tắt, trình bày và mô tả các đặc điểm chính của dữ liệu thu thập được.</w:t>
      </w:r>
    </w:p>
    <w:p w14:paraId="72D47213"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là giúp người phân tích hiểu rõ cấu trúc, xu hướng và sự phân bố của dữ liệu trước khi tiến hành các phân tích sâu hơn.</w:t>
      </w:r>
    </w:p>
    <w:p w14:paraId="5B293577"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-Thống kê suy luận</w:t>
      </w:r>
      <w:r>
        <w:rPr>
          <w:rFonts w:ascii="Times New Roman" w:eastAsia="Times New Roman" w:hAnsi="Times New Roman" w:cs="Times New Roman"/>
          <w:sz w:val="26"/>
          <w:szCs w:val="26"/>
        </w:rPr>
        <w:t xml:space="preserve"> là bước tiếp theo, sử dụng mẫu dữ liệu (sample) để rút ra kết luận hoặc dự đoán về tổng thể (population).</w:t>
      </w:r>
    </w:p>
    <w:p w14:paraId="56F50C17"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là suy luận, chứ không chỉ mô tả.</w:t>
      </w:r>
    </w:p>
    <w:p w14:paraId="11DDC3D9" w14:textId="77777777" w:rsidR="003B261E" w:rsidRDefault="00000000">
      <w:pPr>
        <w:spacing w:before="280"/>
        <w:rPr>
          <w:rFonts w:ascii="Times New Roman" w:eastAsia="Times New Roman" w:hAnsi="Times New Roman" w:cs="Times New Roman"/>
          <w:b/>
          <w:sz w:val="26"/>
          <w:szCs w:val="26"/>
        </w:rPr>
      </w:pPr>
      <w:r>
        <w:rPr>
          <w:rFonts w:ascii="Times New Roman" w:eastAsia="Times New Roman" w:hAnsi="Times New Roman" w:cs="Times New Roman"/>
          <w:b/>
          <w:sz w:val="26"/>
          <w:szCs w:val="26"/>
        </w:rPr>
        <w:t>So sánh nhanh</w:t>
      </w:r>
    </w:p>
    <w:tbl>
      <w:tblPr>
        <w:tblStyle w:val="a"/>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3292"/>
        <w:gridCol w:w="3969"/>
      </w:tblGrid>
      <w:tr w:rsidR="003B261E" w14:paraId="420D2CC1" w14:textId="77777777">
        <w:trPr>
          <w:trHeight w:val="500"/>
        </w:trPr>
        <w:tc>
          <w:tcPr>
            <w:tcW w:w="1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F081E"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Tiêu chí</w:t>
            </w:r>
          </w:p>
        </w:tc>
        <w:tc>
          <w:tcPr>
            <w:tcW w:w="32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727C9" w14:textId="77777777" w:rsidR="003B261E"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Thống kê mô tả</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E2F67" w14:textId="77777777" w:rsidR="003B261E"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Thống kê suy luận</w:t>
            </w:r>
          </w:p>
        </w:tc>
      </w:tr>
      <w:tr w:rsidR="003B261E" w14:paraId="5C45CEA3" w14:textId="77777777">
        <w:trPr>
          <w:trHeight w:val="500"/>
        </w:trPr>
        <w:tc>
          <w:tcPr>
            <w:tcW w:w="1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AB3A5"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Mục đích</w:t>
            </w:r>
          </w:p>
        </w:tc>
        <w:tc>
          <w:tcPr>
            <w:tcW w:w="32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A7804"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Tóm tắt, mô tả dữ liệu hiện có</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AF857"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Suy luận, dự đoán về tổng thể</w:t>
            </w:r>
          </w:p>
        </w:tc>
      </w:tr>
      <w:tr w:rsidR="003B261E" w14:paraId="792D3DFA" w14:textId="77777777">
        <w:trPr>
          <w:trHeight w:val="770"/>
        </w:trPr>
        <w:tc>
          <w:tcPr>
            <w:tcW w:w="1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5236B"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Dữ liệu sử dụng</w:t>
            </w:r>
          </w:p>
        </w:tc>
        <w:tc>
          <w:tcPr>
            <w:tcW w:w="32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CC8C4"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Toàn bộ hoặc mẫu dữ liệu hiện có</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EDBA6"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Mẫu dữ liệu để đại diện cho tổng thể</w:t>
            </w:r>
          </w:p>
        </w:tc>
      </w:tr>
      <w:tr w:rsidR="003B261E" w14:paraId="0883F8D2" w14:textId="77777777">
        <w:trPr>
          <w:trHeight w:val="770"/>
        </w:trPr>
        <w:tc>
          <w:tcPr>
            <w:tcW w:w="1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F9562"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Công cụ</w:t>
            </w:r>
          </w:p>
        </w:tc>
        <w:tc>
          <w:tcPr>
            <w:tcW w:w="32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2AA4B"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Mean, median, mode, std, biểu đồ</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BC2FC"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Kiểm định giả thuyết, ước lượng, hồi quy</w:t>
            </w:r>
          </w:p>
        </w:tc>
      </w:tr>
      <w:tr w:rsidR="003B261E" w14:paraId="0F1CFCFA" w14:textId="77777777">
        <w:trPr>
          <w:trHeight w:val="500"/>
        </w:trPr>
        <w:tc>
          <w:tcPr>
            <w:tcW w:w="1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D3767"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Kết quả</w:t>
            </w:r>
          </w:p>
        </w:tc>
        <w:tc>
          <w:tcPr>
            <w:tcW w:w="32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33D37"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Bức tranh tổng quan của dữ liệu</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035CE"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Kết luận có tính tổng quát, suy luận</w:t>
            </w:r>
          </w:p>
        </w:tc>
      </w:tr>
    </w:tbl>
    <w:p w14:paraId="6621ADD4" w14:textId="77777777" w:rsidR="003B261E" w:rsidRDefault="003B261E">
      <w:pPr>
        <w:rPr>
          <w:rFonts w:ascii="Times New Roman" w:eastAsia="Times New Roman" w:hAnsi="Times New Roman" w:cs="Times New Roman"/>
          <w:sz w:val="26"/>
          <w:szCs w:val="26"/>
        </w:rPr>
      </w:pPr>
    </w:p>
    <w:p w14:paraId="351681E5" w14:textId="77777777" w:rsidR="003B261E" w:rsidRDefault="00000000">
      <w:pPr>
        <w:pStyle w:val="Heading4"/>
        <w:rPr>
          <w:rFonts w:ascii="Times New Roman" w:eastAsia="Times New Roman" w:hAnsi="Times New Roman" w:cs="Times New Roman"/>
          <w:sz w:val="26"/>
          <w:szCs w:val="26"/>
        </w:rPr>
      </w:pPr>
      <w:bookmarkStart w:id="11" w:name="_heading=h.tzroetfbhk0q" w:colFirst="0" w:colLast="0"/>
      <w:bookmarkEnd w:id="11"/>
      <w:r>
        <w:rPr>
          <w:rFonts w:ascii="Times New Roman" w:eastAsia="Times New Roman" w:hAnsi="Times New Roman" w:cs="Times New Roman"/>
          <w:sz w:val="26"/>
          <w:szCs w:val="26"/>
        </w:rPr>
        <w:t>2. Các thước đo thống kê mô tả chính (ví dụ: trung bình, trung vị, phương sai, độ lệch chuẩn) được sử dụng để làm gì? Trong trường hợp nào thì nên dùng trung vị thay vì trung bình?</w:t>
      </w:r>
    </w:p>
    <w:p w14:paraId="3B820CE7" w14:textId="77777777" w:rsidR="003B261E" w:rsidRDefault="003B261E">
      <w:pPr>
        <w:rPr>
          <w:rFonts w:ascii="Times New Roman" w:eastAsia="Times New Roman" w:hAnsi="Times New Roman" w:cs="Times New Roman"/>
          <w:sz w:val="26"/>
          <w:szCs w:val="26"/>
        </w:rPr>
      </w:pPr>
    </w:p>
    <w:p w14:paraId="0735C42D" w14:textId="77777777" w:rsidR="003B261E" w:rsidRDefault="00000000">
      <w:pPr>
        <w:spacing w:before="280"/>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thước đo thống kê mô tả chính và ý nghĩa</w:t>
      </w:r>
    </w:p>
    <w:tbl>
      <w:tblPr>
        <w:tblStyle w:val="a0"/>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1"/>
        <w:gridCol w:w="2023"/>
        <w:gridCol w:w="5051"/>
      </w:tblGrid>
      <w:tr w:rsidR="003B261E" w14:paraId="520A4154" w14:textId="77777777">
        <w:trPr>
          <w:trHeight w:val="770"/>
        </w:trPr>
        <w:tc>
          <w:tcPr>
            <w:tcW w:w="1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3A60D"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Thước đo</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600EF" w14:textId="77777777" w:rsidR="003B261E"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Ký hiệu / Công thức tổng quát</w:t>
            </w:r>
          </w:p>
        </w:tc>
        <w:tc>
          <w:tcPr>
            <w:tcW w:w="5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EC436" w14:textId="77777777" w:rsidR="003B261E"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Ý nghĩa trong phân tích dữ liệu</w:t>
            </w:r>
          </w:p>
        </w:tc>
      </w:tr>
      <w:tr w:rsidR="003B261E" w14:paraId="35D9FB6E" w14:textId="77777777">
        <w:trPr>
          <w:trHeight w:val="1040"/>
        </w:trPr>
        <w:tc>
          <w:tcPr>
            <w:tcW w:w="1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91B24"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Trung bình (Mean)</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315EF" w14:textId="77777777" w:rsidR="003B261E" w:rsidRDefault="003B261E">
            <w:pPr>
              <w:rPr>
                <w:rFonts w:ascii="Times New Roman" w:eastAsia="Times New Roman" w:hAnsi="Times New Roman" w:cs="Times New Roman"/>
                <w:sz w:val="26"/>
                <w:szCs w:val="26"/>
              </w:rPr>
            </w:pPr>
          </w:p>
        </w:tc>
        <w:tc>
          <w:tcPr>
            <w:tcW w:w="5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D545A"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biết </w:t>
            </w:r>
            <w:r>
              <w:rPr>
                <w:rFonts w:ascii="Times New Roman" w:eastAsia="Times New Roman" w:hAnsi="Times New Roman" w:cs="Times New Roman"/>
                <w:b/>
                <w:sz w:val="26"/>
                <w:szCs w:val="26"/>
              </w:rPr>
              <w:t>giá trị trung tâm</w:t>
            </w:r>
            <w:r>
              <w:rPr>
                <w:rFonts w:ascii="Times New Roman" w:eastAsia="Times New Roman" w:hAnsi="Times New Roman" w:cs="Times New Roman"/>
                <w:sz w:val="26"/>
                <w:szCs w:val="26"/>
              </w:rPr>
              <w:t xml:space="preserve"> của dữ liệu — tức là “giá trị điển hình” mà các quan sát xoay quanh. Dễ bị </w:t>
            </w:r>
            <w:r>
              <w:rPr>
                <w:rFonts w:ascii="Times New Roman" w:eastAsia="Times New Roman" w:hAnsi="Times New Roman" w:cs="Times New Roman"/>
                <w:b/>
                <w:sz w:val="26"/>
                <w:szCs w:val="26"/>
              </w:rPr>
              <w:t>ảnh hưởng mạnh bởi giá trị ngoại lai (outlier)</w:t>
            </w:r>
            <w:r>
              <w:rPr>
                <w:rFonts w:ascii="Times New Roman" w:eastAsia="Times New Roman" w:hAnsi="Times New Roman" w:cs="Times New Roman"/>
                <w:sz w:val="26"/>
                <w:szCs w:val="26"/>
              </w:rPr>
              <w:t>.</w:t>
            </w:r>
          </w:p>
        </w:tc>
      </w:tr>
      <w:tr w:rsidR="003B261E" w14:paraId="1026CAF1" w14:textId="77777777">
        <w:trPr>
          <w:trHeight w:val="1310"/>
        </w:trPr>
        <w:tc>
          <w:tcPr>
            <w:tcW w:w="1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F72D2"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Trung vị (Median)</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49D2F"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Giá trị ở </w:t>
            </w:r>
            <w:r>
              <w:rPr>
                <w:rFonts w:ascii="Times New Roman" w:eastAsia="Times New Roman" w:hAnsi="Times New Roman" w:cs="Times New Roman"/>
                <w:b/>
                <w:sz w:val="26"/>
                <w:szCs w:val="26"/>
              </w:rPr>
              <w:t>giữa</w:t>
            </w:r>
            <w:r>
              <w:rPr>
                <w:rFonts w:ascii="Times New Roman" w:eastAsia="Times New Roman" w:hAnsi="Times New Roman" w:cs="Times New Roman"/>
                <w:sz w:val="26"/>
                <w:szCs w:val="26"/>
              </w:rPr>
              <w:t xml:space="preserve"> khi sắp xếp dữ liệu theo thứ tự tăng dần</w:t>
            </w:r>
          </w:p>
        </w:tc>
        <w:tc>
          <w:tcPr>
            <w:tcW w:w="5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EE513"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Đại diện cho “điểm giữa” của dữ liệu. </w:t>
            </w:r>
            <w:r>
              <w:rPr>
                <w:rFonts w:ascii="Times New Roman" w:eastAsia="Times New Roman" w:hAnsi="Times New Roman" w:cs="Times New Roman"/>
                <w:b/>
                <w:sz w:val="26"/>
                <w:szCs w:val="26"/>
              </w:rPr>
              <w:t>Ít bị ảnh hưởng bởi ngoại lai</w:t>
            </w:r>
            <w:r>
              <w:rPr>
                <w:rFonts w:ascii="Times New Roman" w:eastAsia="Times New Roman" w:hAnsi="Times New Roman" w:cs="Times New Roman"/>
                <w:sz w:val="26"/>
                <w:szCs w:val="26"/>
              </w:rPr>
              <w:t>, phản ánh vị trí trung tâm ổn định hơn trong dữ liệu lệch.</w:t>
            </w:r>
          </w:p>
        </w:tc>
      </w:tr>
      <w:tr w:rsidR="003B261E" w14:paraId="0A7F37AE" w14:textId="77777777">
        <w:trPr>
          <w:trHeight w:val="770"/>
        </w:trPr>
        <w:tc>
          <w:tcPr>
            <w:tcW w:w="1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44C81"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Mode (Mốt)</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7B93E"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Giá trị xuất hiện </w:t>
            </w:r>
            <w:r>
              <w:rPr>
                <w:rFonts w:ascii="Times New Roman" w:eastAsia="Times New Roman" w:hAnsi="Times New Roman" w:cs="Times New Roman"/>
                <w:b/>
                <w:sz w:val="26"/>
                <w:szCs w:val="26"/>
              </w:rPr>
              <w:t>nhiều nhất</w:t>
            </w:r>
          </w:p>
        </w:tc>
        <w:tc>
          <w:tcPr>
            <w:tcW w:w="5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A6B32"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Hữu ích với dữ liệu </w:t>
            </w:r>
            <w:r>
              <w:rPr>
                <w:rFonts w:ascii="Times New Roman" w:eastAsia="Times New Roman" w:hAnsi="Times New Roman" w:cs="Times New Roman"/>
                <w:b/>
                <w:sz w:val="26"/>
                <w:szCs w:val="26"/>
              </w:rPr>
              <w:t>phân loại (categorical)</w:t>
            </w:r>
            <w:r>
              <w:rPr>
                <w:rFonts w:ascii="Times New Roman" w:eastAsia="Times New Roman" w:hAnsi="Times New Roman" w:cs="Times New Roman"/>
                <w:sz w:val="26"/>
                <w:szCs w:val="26"/>
              </w:rPr>
              <w:t xml:space="preserve"> hoặc dữ liệu có </w:t>
            </w:r>
            <w:r>
              <w:rPr>
                <w:rFonts w:ascii="Times New Roman" w:eastAsia="Times New Roman" w:hAnsi="Times New Roman" w:cs="Times New Roman"/>
                <w:b/>
                <w:sz w:val="26"/>
                <w:szCs w:val="26"/>
              </w:rPr>
              <w:t>giá trị lặp lại nhiều</w:t>
            </w:r>
            <w:r>
              <w:rPr>
                <w:rFonts w:ascii="Times New Roman" w:eastAsia="Times New Roman" w:hAnsi="Times New Roman" w:cs="Times New Roman"/>
                <w:sz w:val="26"/>
                <w:szCs w:val="26"/>
              </w:rPr>
              <w:t>.</w:t>
            </w:r>
          </w:p>
        </w:tc>
      </w:tr>
      <w:tr w:rsidR="003B261E" w14:paraId="15992FEA" w14:textId="77777777">
        <w:trPr>
          <w:trHeight w:val="1040"/>
        </w:trPr>
        <w:tc>
          <w:tcPr>
            <w:tcW w:w="1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7D1DF"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Phương sai (Variance)</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B32AC" w14:textId="77777777" w:rsidR="003B261E" w:rsidRDefault="003B261E">
            <w:pPr>
              <w:rPr>
                <w:rFonts w:ascii="Times New Roman" w:eastAsia="Times New Roman" w:hAnsi="Times New Roman" w:cs="Times New Roman"/>
                <w:sz w:val="26"/>
                <w:szCs w:val="26"/>
              </w:rPr>
            </w:pPr>
          </w:p>
        </w:tc>
        <w:tc>
          <w:tcPr>
            <w:tcW w:w="5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3E871"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Đo mức độ </w:t>
            </w:r>
            <w:r>
              <w:rPr>
                <w:rFonts w:ascii="Times New Roman" w:eastAsia="Times New Roman" w:hAnsi="Times New Roman" w:cs="Times New Roman"/>
                <w:b/>
                <w:sz w:val="26"/>
                <w:szCs w:val="26"/>
              </w:rPr>
              <w:t>phân tán</w:t>
            </w:r>
            <w:r>
              <w:rPr>
                <w:rFonts w:ascii="Times New Roman" w:eastAsia="Times New Roman" w:hAnsi="Times New Roman" w:cs="Times New Roman"/>
                <w:sz w:val="26"/>
                <w:szCs w:val="26"/>
              </w:rPr>
              <w:t xml:space="preserve"> của dữ liệu quanh giá trị trung bình. Giá trị càng lớn → dữ liệu càng biến động mạnh.</w:t>
            </w:r>
          </w:p>
        </w:tc>
      </w:tr>
      <w:tr w:rsidR="003B261E" w14:paraId="01FF6FCF" w14:textId="77777777">
        <w:trPr>
          <w:trHeight w:val="1040"/>
        </w:trPr>
        <w:tc>
          <w:tcPr>
            <w:tcW w:w="1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FD709"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Độ lệch chuẩn (Standard deviation)</w:t>
            </w:r>
          </w:p>
        </w:tc>
        <w:tc>
          <w:tcPr>
            <w:tcW w:w="2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9427F" w14:textId="77777777" w:rsidR="003B261E" w:rsidRDefault="003B261E">
            <w:pPr>
              <w:rPr>
                <w:rFonts w:ascii="Times New Roman" w:eastAsia="Times New Roman" w:hAnsi="Times New Roman" w:cs="Times New Roman"/>
                <w:sz w:val="26"/>
                <w:szCs w:val="26"/>
              </w:rPr>
            </w:pPr>
          </w:p>
        </w:tc>
        <w:tc>
          <w:tcPr>
            <w:tcW w:w="5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8CDE4"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căn bậc hai của phương sai. Dễ hiểu hơn vì có </w:t>
            </w:r>
            <w:r>
              <w:rPr>
                <w:rFonts w:ascii="Times New Roman" w:eastAsia="Times New Roman" w:hAnsi="Times New Roman" w:cs="Times New Roman"/>
                <w:b/>
                <w:sz w:val="26"/>
                <w:szCs w:val="26"/>
              </w:rPr>
              <w:t>cùng đơn vị</w:t>
            </w:r>
            <w:r>
              <w:rPr>
                <w:rFonts w:ascii="Times New Roman" w:eastAsia="Times New Roman" w:hAnsi="Times New Roman" w:cs="Times New Roman"/>
                <w:sz w:val="26"/>
                <w:szCs w:val="26"/>
              </w:rPr>
              <w:t xml:space="preserve"> với dữ liệu gốc. Dữ liệu có độ lệch chuẩn thấp → tập trung quanh trung bình.</w:t>
            </w:r>
          </w:p>
        </w:tc>
      </w:tr>
    </w:tbl>
    <w:p w14:paraId="3F7112B8" w14:textId="77777777" w:rsidR="003B261E" w:rsidRDefault="003B261E">
      <w:pPr>
        <w:rPr>
          <w:rFonts w:ascii="Times New Roman" w:eastAsia="Times New Roman" w:hAnsi="Times New Roman" w:cs="Times New Roman"/>
          <w:sz w:val="26"/>
          <w:szCs w:val="26"/>
        </w:rPr>
      </w:pPr>
    </w:p>
    <w:p w14:paraId="6FE7F15D" w14:textId="77777777" w:rsidR="003B261E" w:rsidRDefault="00000000">
      <w:pPr>
        <w:spacing w:before="28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Khi nào nên dùng </w:t>
      </w:r>
      <w:r>
        <w:rPr>
          <w:rFonts w:ascii="Times New Roman" w:eastAsia="Times New Roman" w:hAnsi="Times New Roman" w:cs="Times New Roman"/>
          <w:b/>
          <w:i/>
          <w:sz w:val="26"/>
          <w:szCs w:val="26"/>
        </w:rPr>
        <w:t>trung vị</w:t>
      </w:r>
      <w:r>
        <w:rPr>
          <w:rFonts w:ascii="Times New Roman" w:eastAsia="Times New Roman" w:hAnsi="Times New Roman" w:cs="Times New Roman"/>
          <w:b/>
          <w:sz w:val="26"/>
          <w:szCs w:val="26"/>
        </w:rPr>
        <w:t xml:space="preserve"> thay vì </w:t>
      </w:r>
      <w:r>
        <w:rPr>
          <w:rFonts w:ascii="Times New Roman" w:eastAsia="Times New Roman" w:hAnsi="Times New Roman" w:cs="Times New Roman"/>
          <w:b/>
          <w:i/>
          <w:sz w:val="26"/>
          <w:szCs w:val="26"/>
        </w:rPr>
        <w:t>trung bình</w:t>
      </w:r>
      <w:r>
        <w:rPr>
          <w:rFonts w:ascii="Times New Roman" w:eastAsia="Times New Roman" w:hAnsi="Times New Roman" w:cs="Times New Roman"/>
          <w:b/>
          <w:sz w:val="26"/>
          <w:szCs w:val="26"/>
        </w:rPr>
        <w:t>?</w:t>
      </w:r>
    </w:p>
    <w:p w14:paraId="3023696F"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Trung bình</w:t>
      </w:r>
      <w:r>
        <w:rPr>
          <w:rFonts w:ascii="Times New Roman" w:eastAsia="Times New Roman" w:hAnsi="Times New Roman" w:cs="Times New Roman"/>
          <w:sz w:val="26"/>
          <w:szCs w:val="26"/>
        </w:rPr>
        <w:t xml:space="preserve"> phù hợp khi:</w:t>
      </w:r>
    </w:p>
    <w:p w14:paraId="5990897C"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Dữ liệu </w:t>
      </w:r>
      <w:r>
        <w:rPr>
          <w:rFonts w:ascii="Times New Roman" w:eastAsia="Times New Roman" w:hAnsi="Times New Roman" w:cs="Times New Roman"/>
          <w:b/>
          <w:sz w:val="26"/>
          <w:szCs w:val="26"/>
        </w:rPr>
        <w:t>phân bố đối xứng</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không có giá trị ngoại lai (outliers)</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 xml:space="preserve"> → Ví dụ: điểm thi của sinh viên trong lớp dao động quanh 7–8, không có ai điểm 0 hay 10 quá nhiều.</w:t>
      </w:r>
      <w:r>
        <w:rPr>
          <w:rFonts w:ascii="Times New Roman" w:eastAsia="Times New Roman" w:hAnsi="Times New Roman" w:cs="Times New Roman"/>
          <w:sz w:val="26"/>
          <w:szCs w:val="26"/>
        </w:rPr>
        <w:br/>
      </w:r>
    </w:p>
    <w:p w14:paraId="18F742CD"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Trung vị</w:t>
      </w:r>
      <w:r>
        <w:rPr>
          <w:rFonts w:ascii="Times New Roman" w:eastAsia="Times New Roman" w:hAnsi="Times New Roman" w:cs="Times New Roman"/>
          <w:sz w:val="26"/>
          <w:szCs w:val="26"/>
        </w:rPr>
        <w:t xml:space="preserve"> phù hợp khi:</w:t>
      </w:r>
    </w:p>
    <w:p w14:paraId="60CA6366"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Dữ liệu </w:t>
      </w:r>
      <w:r>
        <w:rPr>
          <w:rFonts w:ascii="Times New Roman" w:eastAsia="Times New Roman" w:hAnsi="Times New Roman" w:cs="Times New Roman"/>
          <w:b/>
          <w:sz w:val="26"/>
          <w:szCs w:val="26"/>
        </w:rPr>
        <w:t>bị lệch (skewed)</w:t>
      </w:r>
      <w:r>
        <w:rPr>
          <w:rFonts w:ascii="Times New Roman" w:eastAsia="Times New Roman" w:hAnsi="Times New Roman" w:cs="Times New Roman"/>
          <w:sz w:val="26"/>
          <w:szCs w:val="26"/>
        </w:rPr>
        <w:t xml:space="preserve"> hoặc </w:t>
      </w:r>
      <w:r>
        <w:rPr>
          <w:rFonts w:ascii="Times New Roman" w:eastAsia="Times New Roman" w:hAnsi="Times New Roman" w:cs="Times New Roman"/>
          <w:b/>
          <w:sz w:val="26"/>
          <w:szCs w:val="26"/>
        </w:rPr>
        <w:t>có ngoại lai</w:t>
      </w:r>
      <w:sdt>
        <w:sdtPr>
          <w:tag w:val="goog_rdk_2"/>
          <w:id w:val="1731598931"/>
        </w:sdtPr>
        <w:sdtContent>
          <w:r>
            <w:rPr>
              <w:rFonts w:ascii="Caudex" w:eastAsia="Caudex" w:hAnsi="Caudex" w:cs="Caudex"/>
              <w:sz w:val="26"/>
              <w:szCs w:val="26"/>
            </w:rPr>
            <w:t xml:space="preserve"> (các giá trị cực lớn hoặc cực nhỏ).</w:t>
          </w:r>
          <w:r>
            <w:rPr>
              <w:rFonts w:ascii="Caudex" w:eastAsia="Caudex" w:hAnsi="Caudex" w:cs="Caudex"/>
              <w:sz w:val="26"/>
              <w:szCs w:val="26"/>
            </w:rPr>
            <w:br/>
            <w:t xml:space="preserve"> → Trung vị phản ánh </w:t>
          </w:r>
        </w:sdtContent>
      </w:sdt>
      <w:r>
        <w:rPr>
          <w:rFonts w:ascii="Times New Roman" w:eastAsia="Times New Roman" w:hAnsi="Times New Roman" w:cs="Times New Roman"/>
          <w:b/>
          <w:sz w:val="26"/>
          <w:szCs w:val="26"/>
        </w:rPr>
        <w:t>trung tâm thực tế hơn</w:t>
      </w:r>
      <w:r>
        <w:rPr>
          <w:rFonts w:ascii="Times New Roman" w:eastAsia="Times New Roman" w:hAnsi="Times New Roman" w:cs="Times New Roman"/>
          <w:sz w:val="26"/>
          <w:szCs w:val="26"/>
        </w:rPr>
        <w:t xml:space="preserve"> vì không bị kéo lệch bởi giá trị cực trị.</w:t>
      </w:r>
    </w:p>
    <w:p w14:paraId="4F543158" w14:textId="77777777" w:rsidR="003B261E"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Ví dụ minh họa:</w:t>
      </w:r>
    </w:p>
    <w:tbl>
      <w:tblPr>
        <w:tblStyle w:val="a1"/>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6"/>
        <w:gridCol w:w="1119"/>
        <w:gridCol w:w="1105"/>
        <w:gridCol w:w="938"/>
        <w:gridCol w:w="4827"/>
      </w:tblGrid>
      <w:tr w:rsidR="003B261E" w14:paraId="3304306F" w14:textId="77777777">
        <w:trPr>
          <w:trHeight w:val="770"/>
        </w:trPr>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5EF62" w14:textId="77777777" w:rsidR="003B261E"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Tập dữ liệu</w:t>
            </w:r>
          </w:p>
        </w:tc>
        <w:tc>
          <w:tcPr>
            <w:tcW w:w="1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D6A74" w14:textId="77777777" w:rsidR="003B261E"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Giá trị</w:t>
            </w:r>
          </w:p>
        </w:tc>
        <w:tc>
          <w:tcPr>
            <w:tcW w:w="1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9B4B1" w14:textId="77777777" w:rsidR="003B261E"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Trung bình</w:t>
            </w:r>
          </w:p>
        </w:tc>
        <w:tc>
          <w:tcPr>
            <w:tcW w:w="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5A7E3" w14:textId="77777777" w:rsidR="003B261E"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Trung vị</w:t>
            </w:r>
          </w:p>
        </w:tc>
        <w:tc>
          <w:tcPr>
            <w:tcW w:w="4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6BB82" w14:textId="77777777" w:rsidR="003B261E"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Nhận xét</w:t>
            </w:r>
          </w:p>
        </w:tc>
      </w:tr>
      <w:tr w:rsidR="003B261E" w14:paraId="1023D571" w14:textId="77777777">
        <w:trPr>
          <w:trHeight w:val="770"/>
        </w:trPr>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2F3BB"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w:t>
            </w:r>
          </w:p>
        </w:tc>
        <w:tc>
          <w:tcPr>
            <w:tcW w:w="1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D2BDE"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 6, 7, 8, 9]</w:t>
            </w:r>
          </w:p>
        </w:tc>
        <w:tc>
          <w:tcPr>
            <w:tcW w:w="1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8C2CF"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7.0</w:t>
            </w:r>
          </w:p>
        </w:tc>
        <w:tc>
          <w:tcPr>
            <w:tcW w:w="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364CE6"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0FB42"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đối xứng → trung bình và trung vị giống nhau</w:t>
            </w:r>
          </w:p>
        </w:tc>
      </w:tr>
      <w:tr w:rsidR="003B261E" w14:paraId="0309C878" w14:textId="77777777">
        <w:trPr>
          <w:trHeight w:val="770"/>
        </w:trPr>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C007F2"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w:t>
            </w:r>
          </w:p>
        </w:tc>
        <w:tc>
          <w:tcPr>
            <w:tcW w:w="1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DBC15"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6, 7, 8, </w:t>
            </w:r>
            <w:r>
              <w:rPr>
                <w:rFonts w:ascii="Times New Roman" w:eastAsia="Times New Roman" w:hAnsi="Times New Roman" w:cs="Times New Roman"/>
                <w:b/>
                <w:sz w:val="26"/>
                <w:szCs w:val="26"/>
              </w:rPr>
              <w:t>50</w:t>
            </w:r>
            <w:r>
              <w:rPr>
                <w:rFonts w:ascii="Times New Roman" w:eastAsia="Times New Roman" w:hAnsi="Times New Roman" w:cs="Times New Roman"/>
                <w:sz w:val="26"/>
                <w:szCs w:val="26"/>
              </w:rPr>
              <w:t>]</w:t>
            </w:r>
          </w:p>
        </w:tc>
        <w:tc>
          <w:tcPr>
            <w:tcW w:w="1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5646C"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15.2</w:t>
            </w:r>
          </w:p>
        </w:tc>
        <w:tc>
          <w:tcPr>
            <w:tcW w:w="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A4133"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423AE" w14:textId="77777777" w:rsidR="003B261E" w:rsidRDefault="00000000">
            <w:pPr>
              <w:rPr>
                <w:rFonts w:ascii="Times New Roman" w:eastAsia="Times New Roman" w:hAnsi="Times New Roman" w:cs="Times New Roman"/>
                <w:sz w:val="26"/>
                <w:szCs w:val="26"/>
              </w:rPr>
            </w:pPr>
            <w:sdt>
              <w:sdtPr>
                <w:tag w:val="goog_rdk_3"/>
                <w:id w:val="2030090053"/>
              </w:sdtPr>
              <w:sdtContent>
                <w:r>
                  <w:rPr>
                    <w:rFonts w:ascii="Caudex" w:eastAsia="Caudex" w:hAnsi="Caudex" w:cs="Caudex"/>
                    <w:sz w:val="26"/>
                    <w:szCs w:val="26"/>
                  </w:rPr>
                  <w:t>Có ngoại lai (50) → trung bình bị kéo lệch, trung vị phản ánh trung tâm thật hơn</w:t>
                </w:r>
              </w:sdtContent>
            </w:sdt>
          </w:p>
        </w:tc>
      </w:tr>
    </w:tbl>
    <w:p w14:paraId="295C599E" w14:textId="77777777" w:rsidR="003B261E" w:rsidRDefault="00000000">
      <w:pPr>
        <w:spacing w:before="240" w:after="240"/>
        <w:rPr>
          <w:rFonts w:ascii="Times New Roman" w:eastAsia="Times New Roman" w:hAnsi="Times New Roman" w:cs="Times New Roman"/>
          <w:sz w:val="26"/>
          <w:szCs w:val="26"/>
        </w:rPr>
      </w:pPr>
      <w:sdt>
        <w:sdtPr>
          <w:tag w:val="goog_rdk_4"/>
          <w:id w:val="1233461430"/>
        </w:sdtPr>
        <w:sdtContent>
          <w:r>
            <w:rPr>
              <w:rFonts w:ascii="Cardo" w:eastAsia="Cardo" w:hAnsi="Cardo" w:cs="Cardo"/>
              <w:sz w:val="26"/>
              <w:szCs w:val="26"/>
            </w:rPr>
            <w:t xml:space="preserve">→ Trong phân tích dữ liệu thực tế (như thu nhập, giá nhà, thời gian phản hồi hệ thống,...), </w:t>
          </w:r>
        </w:sdtContent>
      </w:sdt>
      <w:r>
        <w:rPr>
          <w:rFonts w:ascii="Times New Roman" w:eastAsia="Times New Roman" w:hAnsi="Times New Roman" w:cs="Times New Roman"/>
          <w:b/>
          <w:sz w:val="26"/>
          <w:szCs w:val="26"/>
        </w:rPr>
        <w:t>trung vị thường được dùng</w:t>
      </w:r>
      <w:r>
        <w:rPr>
          <w:rFonts w:ascii="Times New Roman" w:eastAsia="Times New Roman" w:hAnsi="Times New Roman" w:cs="Times New Roman"/>
          <w:sz w:val="26"/>
          <w:szCs w:val="26"/>
        </w:rPr>
        <w:t xml:space="preserve"> vì các biến này thường có phân bố </w:t>
      </w:r>
      <w:r>
        <w:rPr>
          <w:rFonts w:ascii="Times New Roman" w:eastAsia="Times New Roman" w:hAnsi="Times New Roman" w:cs="Times New Roman"/>
          <w:b/>
          <w:sz w:val="26"/>
          <w:szCs w:val="26"/>
        </w:rPr>
        <w:t>lệch phải (right-skewed)</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có ngoại lai</w:t>
      </w:r>
      <w:r>
        <w:rPr>
          <w:rFonts w:ascii="Times New Roman" w:eastAsia="Times New Roman" w:hAnsi="Times New Roman" w:cs="Times New Roman"/>
          <w:sz w:val="26"/>
          <w:szCs w:val="26"/>
        </w:rPr>
        <w:t>.</w:t>
      </w:r>
    </w:p>
    <w:p w14:paraId="56E6DAD1" w14:textId="77777777" w:rsidR="003B261E" w:rsidRDefault="00000000">
      <w:pPr>
        <w:pStyle w:val="Heading4"/>
        <w:rPr>
          <w:rFonts w:ascii="Times New Roman" w:eastAsia="Times New Roman" w:hAnsi="Times New Roman" w:cs="Times New Roman"/>
          <w:sz w:val="26"/>
          <w:szCs w:val="26"/>
        </w:rPr>
      </w:pPr>
      <w:bookmarkStart w:id="12" w:name="_heading=h.hl2bbxqb77tv" w:colFirst="0" w:colLast="0"/>
      <w:bookmarkEnd w:id="12"/>
      <w:r>
        <w:rPr>
          <w:rFonts w:ascii="Times New Roman" w:eastAsia="Times New Roman" w:hAnsi="Times New Roman" w:cs="Times New Roman"/>
          <w:sz w:val="26"/>
          <w:szCs w:val="26"/>
        </w:rPr>
        <w:t>3. Làm thế nào để xác định phân bố của một tập dữ liệu? Các loại phân bố phổ biến là gì (ví dụ: phân bố chuẩn, lệch trái, lệch phải)?</w:t>
      </w:r>
    </w:p>
    <w:p w14:paraId="71655B4A" w14:textId="77777777" w:rsidR="003B261E" w:rsidRDefault="003B261E">
      <w:pPr>
        <w:rPr>
          <w:rFonts w:ascii="Times New Roman" w:eastAsia="Times New Roman" w:hAnsi="Times New Roman" w:cs="Times New Roman"/>
          <w:sz w:val="26"/>
          <w:szCs w:val="26"/>
        </w:rPr>
      </w:pPr>
    </w:p>
    <w:p w14:paraId="586C1E24" w14:textId="77777777" w:rsidR="003B261E" w:rsidRDefault="00000000">
      <w:pPr>
        <w:spacing w:before="360"/>
        <w:rPr>
          <w:rFonts w:ascii="Times New Roman" w:eastAsia="Times New Roman" w:hAnsi="Times New Roman" w:cs="Times New Roman"/>
          <w:sz w:val="26"/>
          <w:szCs w:val="26"/>
        </w:rPr>
      </w:pPr>
      <w:r>
        <w:rPr>
          <w:rFonts w:ascii="Times New Roman" w:eastAsia="Times New Roman" w:hAnsi="Times New Roman" w:cs="Times New Roman"/>
          <w:sz w:val="26"/>
          <w:szCs w:val="26"/>
        </w:rPr>
        <w:t>Làm thế nào để xác định phân bố của một tập dữ liệu</w:t>
      </w:r>
    </w:p>
    <w:p w14:paraId="46CD3973"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3 cách phổ biến để xác định </w:t>
      </w:r>
      <w:r>
        <w:rPr>
          <w:rFonts w:ascii="Times New Roman" w:eastAsia="Times New Roman" w:hAnsi="Times New Roman" w:cs="Times New Roman"/>
          <w:b/>
          <w:sz w:val="26"/>
          <w:szCs w:val="26"/>
        </w:rPr>
        <w:t>hình dạng phân bố (distribution shape)</w:t>
      </w:r>
      <w:r>
        <w:rPr>
          <w:rFonts w:ascii="Times New Roman" w:eastAsia="Times New Roman" w:hAnsi="Times New Roman" w:cs="Times New Roman"/>
          <w:sz w:val="26"/>
          <w:szCs w:val="26"/>
        </w:rPr>
        <w:t>:</w:t>
      </w:r>
    </w:p>
    <w:p w14:paraId="4A21B99B" w14:textId="77777777" w:rsidR="003B261E" w:rsidRDefault="00000000">
      <w:pPr>
        <w:spacing w:before="280"/>
        <w:rPr>
          <w:rFonts w:ascii="Times New Roman" w:eastAsia="Times New Roman" w:hAnsi="Times New Roman" w:cs="Times New Roman"/>
          <w:sz w:val="26"/>
          <w:szCs w:val="26"/>
        </w:rPr>
      </w:pPr>
      <w:r>
        <w:rPr>
          <w:rFonts w:ascii="Times New Roman" w:eastAsia="Times New Roman" w:hAnsi="Times New Roman" w:cs="Times New Roman"/>
          <w:sz w:val="26"/>
          <w:szCs w:val="26"/>
        </w:rPr>
        <w:t>Quan sát trực quan (Visualization)</w:t>
      </w:r>
    </w:p>
    <w:p w14:paraId="0ADA5E6E"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Cách này thường được dùng đầu tiên vì dễ hiểu và trực quan nhất.</w:t>
      </w:r>
    </w:p>
    <w:p w14:paraId="766563BF" w14:textId="77777777" w:rsidR="003B261E"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biểu đồ thường dùng:</w:t>
      </w:r>
    </w:p>
    <w:p w14:paraId="2AB082A9"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Histogram (biểu đồ tần suất):</w:t>
      </w:r>
      <w:sdt>
        <w:sdtPr>
          <w:tag w:val="goog_rdk_5"/>
          <w:id w:val="-1806049990"/>
        </w:sdtPr>
        <w:sdtContent>
          <w:r>
            <w:rPr>
              <w:rFonts w:ascii="Caudex" w:eastAsia="Caudex" w:hAnsi="Caudex" w:cs="Caudex"/>
              <w:sz w:val="26"/>
              <w:szCs w:val="26"/>
            </w:rPr>
            <w:t xml:space="preserve"> Hiển thị tần suất xuất hiện của từng khoảng giá trị.</w:t>
          </w:r>
          <w:r>
            <w:rPr>
              <w:rFonts w:ascii="Caudex" w:eastAsia="Caudex" w:hAnsi="Caudex" w:cs="Caudex"/>
              <w:sz w:val="26"/>
              <w:szCs w:val="26"/>
            </w:rPr>
            <w:br/>
            <w:t xml:space="preserve"> → Hình chuông → phân bố chuẩn</w:t>
          </w:r>
          <w:r>
            <w:rPr>
              <w:rFonts w:ascii="Caudex" w:eastAsia="Caudex" w:hAnsi="Caudex" w:cs="Caudex"/>
              <w:sz w:val="26"/>
              <w:szCs w:val="26"/>
            </w:rPr>
            <w:br/>
            <w:t xml:space="preserve"> → Lệch phải/trái → phân bố lệch</w:t>
          </w:r>
        </w:sdtContent>
      </w:sdt>
    </w:p>
    <w:p w14:paraId="50915301"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Boxplot (biểu đồ hộp):</w:t>
      </w:r>
      <w:sdt>
        <w:sdtPr>
          <w:tag w:val="goog_rdk_6"/>
          <w:id w:val="-739403274"/>
        </w:sdtPr>
        <w:sdtContent>
          <w:r>
            <w:rPr>
              <w:rFonts w:ascii="Caudex" w:eastAsia="Caudex" w:hAnsi="Caudex" w:cs="Caudex"/>
              <w:sz w:val="26"/>
              <w:szCs w:val="26"/>
            </w:rPr>
            <w:t xml:space="preserve"> Thể hiện trung vị, tứ phân vị, và giá trị ngoại lai → giúp nhận biết dữ liệu có lệch không.</w:t>
          </w:r>
        </w:sdtContent>
      </w:sdt>
    </w:p>
    <w:p w14:paraId="722A1D62"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QQ-plot (Quantile–Quantile plot):</w:t>
      </w:r>
      <w:r>
        <w:rPr>
          <w:rFonts w:ascii="Times New Roman" w:eastAsia="Times New Roman" w:hAnsi="Times New Roman" w:cs="Times New Roman"/>
          <w:sz w:val="26"/>
          <w:szCs w:val="26"/>
        </w:rPr>
        <w:t xml:space="preserve"> So sánh phân vị của dữ liệu với phân vị lý thuyết (chuẩn).</w:t>
      </w:r>
      <w:r>
        <w:rPr>
          <w:rFonts w:ascii="Times New Roman" w:eastAsia="Times New Roman" w:hAnsi="Times New Roman" w:cs="Times New Roman"/>
          <w:sz w:val="26"/>
          <w:szCs w:val="26"/>
        </w:rPr>
        <w:br/>
        <w:t xml:space="preserve"> → Nếu các điểm nằm gần đường chéo → dữ liệu có phân bố gần chuẩn.</w:t>
      </w:r>
    </w:p>
    <w:p w14:paraId="54B63881" w14:textId="77777777" w:rsidR="003B261E" w:rsidRDefault="00000000">
      <w:pPr>
        <w:spacing w:before="280"/>
        <w:rPr>
          <w:rFonts w:ascii="Times New Roman" w:eastAsia="Times New Roman" w:hAnsi="Times New Roman" w:cs="Times New Roman"/>
          <w:sz w:val="26"/>
          <w:szCs w:val="26"/>
        </w:rPr>
      </w:pPr>
      <w:r>
        <w:rPr>
          <w:rFonts w:ascii="Times New Roman" w:eastAsia="Times New Roman" w:hAnsi="Times New Roman" w:cs="Times New Roman"/>
          <w:sz w:val="26"/>
          <w:szCs w:val="26"/>
        </w:rPr>
        <w:t>Kiểm định thống kê (Statistical Tests)</w:t>
      </w:r>
    </w:p>
    <w:p w14:paraId="6DA28919"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Dùng khi cần </w:t>
      </w:r>
      <w:r>
        <w:rPr>
          <w:rFonts w:ascii="Times New Roman" w:eastAsia="Times New Roman" w:hAnsi="Times New Roman" w:cs="Times New Roman"/>
          <w:b/>
          <w:sz w:val="26"/>
          <w:szCs w:val="26"/>
        </w:rPr>
        <w:t>đánh giá chính xác</w:t>
      </w:r>
      <w:r>
        <w:rPr>
          <w:rFonts w:ascii="Times New Roman" w:eastAsia="Times New Roman" w:hAnsi="Times New Roman" w:cs="Times New Roman"/>
          <w:sz w:val="26"/>
          <w:szCs w:val="26"/>
        </w:rPr>
        <w:t xml:space="preserve"> xem dữ liệu có tuân theo một phân bố cụ thể không.</w:t>
      </w:r>
    </w:p>
    <w:p w14:paraId="0F7274ED" w14:textId="77777777" w:rsidR="003B261E"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Một số kiểm định phổ biến:</w:t>
      </w:r>
    </w:p>
    <w:tbl>
      <w:tblPr>
        <w:tblStyle w:val="a2"/>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1"/>
        <w:gridCol w:w="3493"/>
        <w:gridCol w:w="2441"/>
      </w:tblGrid>
      <w:tr w:rsidR="003B261E" w14:paraId="0D77D70F" w14:textId="77777777">
        <w:trPr>
          <w:trHeight w:val="500"/>
        </w:trPr>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FC70DB"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Tên kiểm định</w:t>
            </w:r>
          </w:p>
        </w:tc>
        <w:tc>
          <w:tcPr>
            <w:tcW w:w="3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24358" w14:textId="77777777" w:rsidR="003B261E"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Mục đích</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E733D" w14:textId="77777777" w:rsidR="003B261E"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3B261E" w14:paraId="2CC9E3A1" w14:textId="77777777">
        <w:trPr>
          <w:trHeight w:val="770"/>
        </w:trPr>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22381"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Shapiro–Wilk test</w:t>
            </w:r>
          </w:p>
        </w:tc>
        <w:tc>
          <w:tcPr>
            <w:tcW w:w="3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8E987"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Kiểm định xem dữ liệu có phân bố chuẩn không</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39578"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Phù hợp với mẫu nhỏ (n &lt; 5000)</w:t>
            </w:r>
          </w:p>
        </w:tc>
      </w:tr>
      <w:tr w:rsidR="003B261E" w14:paraId="6109FEB3" w14:textId="77777777">
        <w:trPr>
          <w:trHeight w:val="770"/>
        </w:trPr>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E5275"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Kolmogorov–Smirnov test (K-S test)</w:t>
            </w:r>
          </w:p>
        </w:tc>
        <w:tc>
          <w:tcPr>
            <w:tcW w:w="3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E2A79"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So sánh phân bố của mẫu với phân bố chuẩn</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020E0"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Dùng được cho mẫu lớn</w:t>
            </w:r>
          </w:p>
        </w:tc>
      </w:tr>
      <w:tr w:rsidR="003B261E" w14:paraId="3B7E190E" w14:textId="77777777">
        <w:trPr>
          <w:trHeight w:val="770"/>
        </w:trPr>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D0440"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Anderson–Darling test</w:t>
            </w:r>
          </w:p>
        </w:tc>
        <w:tc>
          <w:tcPr>
            <w:tcW w:w="3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8E250"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Kiểm định mạnh hơn K-S test cho phân bố chuẩn</w:t>
            </w:r>
          </w:p>
        </w:tc>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F19D0"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Nhạy với ngoại lai</w:t>
            </w:r>
          </w:p>
        </w:tc>
      </w:tr>
    </w:tbl>
    <w:p w14:paraId="6F93F56A" w14:textId="77777777" w:rsidR="003B261E" w:rsidRDefault="00000000">
      <w:pPr>
        <w:spacing w:before="240" w:after="240"/>
        <w:rPr>
          <w:rFonts w:ascii="Times New Roman" w:eastAsia="Times New Roman" w:hAnsi="Times New Roman" w:cs="Times New Roman"/>
          <w:sz w:val="26"/>
          <w:szCs w:val="26"/>
        </w:rPr>
      </w:pPr>
      <w:sdt>
        <w:sdtPr>
          <w:tag w:val="goog_rdk_7"/>
          <w:id w:val="-132935586"/>
        </w:sdtPr>
        <w:sdtContent>
          <w:r>
            <w:rPr>
              <w:rFonts w:ascii="Cardo" w:eastAsia="Cardo" w:hAnsi="Cardo" w:cs="Cardo"/>
              <w:sz w:val="26"/>
              <w:szCs w:val="26"/>
            </w:rPr>
            <w:t xml:space="preserve">→ Nếu </w:t>
          </w:r>
        </w:sdtContent>
      </w:sdt>
      <w:r>
        <w:rPr>
          <w:rFonts w:ascii="Times New Roman" w:eastAsia="Times New Roman" w:hAnsi="Times New Roman" w:cs="Times New Roman"/>
          <w:b/>
          <w:sz w:val="26"/>
          <w:szCs w:val="26"/>
        </w:rPr>
        <w:t>p-value &lt; 0.05</w:t>
      </w:r>
      <w:r>
        <w:rPr>
          <w:rFonts w:ascii="Times New Roman" w:eastAsia="Times New Roman" w:hAnsi="Times New Roman" w:cs="Times New Roman"/>
          <w:sz w:val="26"/>
          <w:szCs w:val="26"/>
        </w:rPr>
        <w:t xml:space="preserve">, ta </w:t>
      </w:r>
      <w:r>
        <w:rPr>
          <w:rFonts w:ascii="Times New Roman" w:eastAsia="Times New Roman" w:hAnsi="Times New Roman" w:cs="Times New Roman"/>
          <w:b/>
          <w:sz w:val="26"/>
          <w:szCs w:val="26"/>
        </w:rPr>
        <w:t>bác bỏ giả thuyết H₀</w:t>
      </w:r>
      <w:r>
        <w:rPr>
          <w:rFonts w:ascii="Times New Roman" w:eastAsia="Times New Roman" w:hAnsi="Times New Roman" w:cs="Times New Roman"/>
          <w:sz w:val="26"/>
          <w:szCs w:val="26"/>
        </w:rPr>
        <w:t xml:space="preserve"> (dữ liệu </w:t>
      </w:r>
      <w:r>
        <w:rPr>
          <w:rFonts w:ascii="Times New Roman" w:eastAsia="Times New Roman" w:hAnsi="Times New Roman" w:cs="Times New Roman"/>
          <w:i/>
          <w:sz w:val="26"/>
          <w:szCs w:val="26"/>
        </w:rPr>
        <w:t>không</w:t>
      </w:r>
      <w:r>
        <w:rPr>
          <w:rFonts w:ascii="Times New Roman" w:eastAsia="Times New Roman" w:hAnsi="Times New Roman" w:cs="Times New Roman"/>
          <w:sz w:val="26"/>
          <w:szCs w:val="26"/>
        </w:rPr>
        <w:t xml:space="preserve"> có phân bố chuẩn).</w:t>
      </w:r>
    </w:p>
    <w:p w14:paraId="1A3AE0B7" w14:textId="77777777" w:rsidR="003B261E" w:rsidRDefault="00000000">
      <w:pPr>
        <w:spacing w:before="280"/>
        <w:rPr>
          <w:rFonts w:ascii="Times New Roman" w:eastAsia="Times New Roman" w:hAnsi="Times New Roman" w:cs="Times New Roman"/>
          <w:sz w:val="26"/>
          <w:szCs w:val="26"/>
        </w:rPr>
      </w:pPr>
      <w:r>
        <w:rPr>
          <w:rFonts w:ascii="Times New Roman" w:eastAsia="Times New Roman" w:hAnsi="Times New Roman" w:cs="Times New Roman"/>
          <w:sz w:val="26"/>
          <w:szCs w:val="26"/>
        </w:rPr>
        <w:t>Dựa vào thống kê tóm tắt (Descriptive Statistics)</w:t>
      </w:r>
    </w:p>
    <w:p w14:paraId="5FCB9409"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dựa vào:</w:t>
      </w:r>
    </w:p>
    <w:p w14:paraId="1FFB0905"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Độ lệch (Skewness):</w:t>
      </w:r>
      <w:r>
        <w:rPr>
          <w:rFonts w:ascii="Times New Roman" w:eastAsia="Times New Roman" w:hAnsi="Times New Roman" w:cs="Times New Roman"/>
          <w:sz w:val="26"/>
          <w:szCs w:val="26"/>
        </w:rPr>
        <w:t xml:space="preserve"> đo độ bất đối xứng của dữ liệu.</w:t>
      </w:r>
      <w:r>
        <w:rPr>
          <w:rFonts w:ascii="Times New Roman" w:eastAsia="Times New Roman" w:hAnsi="Times New Roman" w:cs="Times New Roman"/>
          <w:sz w:val="26"/>
          <w:szCs w:val="26"/>
        </w:rPr>
        <w:br/>
        <w:t xml:space="preserve"> → Skewness ≈ 0 → phân bố đối xứng</w:t>
      </w:r>
      <w:r>
        <w:rPr>
          <w:rFonts w:ascii="Times New Roman" w:eastAsia="Times New Roman" w:hAnsi="Times New Roman" w:cs="Times New Roman"/>
          <w:sz w:val="26"/>
          <w:szCs w:val="26"/>
        </w:rPr>
        <w:br/>
        <w:t xml:space="preserve"> → Skewness &gt; 0 → lệch phải</w:t>
      </w:r>
      <w:r>
        <w:rPr>
          <w:rFonts w:ascii="Times New Roman" w:eastAsia="Times New Roman" w:hAnsi="Times New Roman" w:cs="Times New Roman"/>
          <w:sz w:val="26"/>
          <w:szCs w:val="26"/>
        </w:rPr>
        <w:br/>
        <w:t xml:space="preserve"> → Skewness &lt; 0 → lệch trái</w:t>
      </w:r>
    </w:p>
    <w:p w14:paraId="7C95BFEE"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Độ nhọn (Kurtosis):</w:t>
      </w:r>
      <w:r>
        <w:rPr>
          <w:rFonts w:ascii="Times New Roman" w:eastAsia="Times New Roman" w:hAnsi="Times New Roman" w:cs="Times New Roman"/>
          <w:sz w:val="26"/>
          <w:szCs w:val="26"/>
        </w:rPr>
        <w:t xml:space="preserve"> đo mức độ tập trung của phân bố so với chuẩn.</w:t>
      </w:r>
      <w:r>
        <w:rPr>
          <w:rFonts w:ascii="Times New Roman" w:eastAsia="Times New Roman" w:hAnsi="Times New Roman" w:cs="Times New Roman"/>
          <w:sz w:val="26"/>
          <w:szCs w:val="26"/>
        </w:rPr>
        <w:br/>
        <w:t xml:space="preserve"> → Kurtosis ≈ 3 → chuẩn</w:t>
      </w:r>
      <w:r>
        <w:rPr>
          <w:rFonts w:ascii="Times New Roman" w:eastAsia="Times New Roman" w:hAnsi="Times New Roman" w:cs="Times New Roman"/>
          <w:sz w:val="26"/>
          <w:szCs w:val="26"/>
        </w:rPr>
        <w:br/>
        <w:t xml:space="preserve"> → &gt; 3 → đỉnh nhọn (leptokurtic)</w:t>
      </w:r>
      <w:r>
        <w:rPr>
          <w:rFonts w:ascii="Times New Roman" w:eastAsia="Times New Roman" w:hAnsi="Times New Roman" w:cs="Times New Roman"/>
          <w:sz w:val="26"/>
          <w:szCs w:val="26"/>
        </w:rPr>
        <w:br/>
        <w:t xml:space="preserve"> → &lt; 3 → đỉnh bẹt (platykurtic)</w:t>
      </w:r>
    </w:p>
    <w:p w14:paraId="17F119BB" w14:textId="77777777" w:rsidR="003B261E" w:rsidRDefault="00000000">
      <w:pPr>
        <w:spacing w:before="240" w:after="24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Các loại phân bố phổ biến</w:t>
      </w:r>
    </w:p>
    <w:tbl>
      <w:tblPr>
        <w:tblStyle w:val="a3"/>
        <w:tblW w:w="9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2730"/>
        <w:gridCol w:w="3465"/>
      </w:tblGrid>
      <w:tr w:rsidR="003B261E" w14:paraId="4E074EF8" w14:textId="77777777">
        <w:trPr>
          <w:trHeight w:val="77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4CF9C"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Loại phân bố</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D61BE" w14:textId="77777777" w:rsidR="003B261E"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Đặc điểm</w:t>
            </w:r>
          </w:p>
        </w:tc>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BC090" w14:textId="77777777" w:rsidR="003B261E"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Ví dụ thực tế</w:t>
            </w:r>
          </w:p>
        </w:tc>
      </w:tr>
      <w:tr w:rsidR="003B261E" w14:paraId="129F795D" w14:textId="77777777">
        <w:trPr>
          <w:trHeight w:val="77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D6746"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bố chuẩn (Normal Distribution)</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FA07A"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Đối xứng, hình chuông, mean = median = mode</w:t>
            </w:r>
          </w:p>
        </w:tc>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C3D10"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Chiều cao, cân nặng, sai số đo lường</w:t>
            </w:r>
          </w:p>
        </w:tc>
      </w:tr>
      <w:tr w:rsidR="003B261E" w14:paraId="4E0F8B53" w14:textId="77777777">
        <w:trPr>
          <w:trHeight w:val="104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FA381"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Phân bố lệch phải (Right-skewed / Positively skewed)</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0409E"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Đuôi dài về bên phải, có vài giá trị lớn kéo trung bình lên</w:t>
            </w:r>
          </w:p>
        </w:tc>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B9C14"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Thu nhập, giá nhà, thời gian phản hồi hệ thống</w:t>
            </w:r>
          </w:p>
        </w:tc>
      </w:tr>
      <w:tr w:rsidR="003B261E" w14:paraId="7893AA5D" w14:textId="77777777">
        <w:trPr>
          <w:trHeight w:val="104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0C3BF"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bố lệch trái (Left-skewed / Negatively skewed)</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25300"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Đuôi dài về bên trái, có vài giá trị nhỏ kéo trung bình xuống</w:t>
            </w:r>
          </w:p>
        </w:tc>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6EDF6"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Điểm thi dễ, tuổi nghỉ hưu, tỷ lệ hoàn thành</w:t>
            </w:r>
          </w:p>
        </w:tc>
      </w:tr>
      <w:tr w:rsidR="003B261E" w14:paraId="7DE42D83" w14:textId="77777777">
        <w:trPr>
          <w:trHeight w:val="77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BB43C"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bố đều (Uniform Distribution)</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E44C6"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Mọi giá trị có xác suất xuất hiện như nhau</w:t>
            </w:r>
          </w:p>
        </w:tc>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15E1C"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Tung xúc xắc, chọn ngẫu nhiên số</w:t>
            </w:r>
          </w:p>
        </w:tc>
      </w:tr>
      <w:tr w:rsidR="003B261E" w14:paraId="107AB1CB" w14:textId="77777777">
        <w:trPr>
          <w:trHeight w:val="77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2F686"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bố nhọn (Leptokurtic)</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836F1"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Đỉnh cao, giá trị tập trung quanh trung bình</w:t>
            </w:r>
          </w:p>
        </w:tc>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0813C"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ít biến động</w:t>
            </w:r>
          </w:p>
        </w:tc>
      </w:tr>
      <w:tr w:rsidR="003B261E" w14:paraId="252F64E7" w14:textId="77777777">
        <w:trPr>
          <w:trHeight w:val="770"/>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0367CD"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bố bẹt (Platykurtic)</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20002"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Đỉnh thấp, giá trị phân tán rộng</w:t>
            </w:r>
          </w:p>
        </w:tc>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73315"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nhiều biến động</w:t>
            </w:r>
          </w:p>
        </w:tc>
      </w:tr>
    </w:tbl>
    <w:p w14:paraId="263EB535" w14:textId="77777777" w:rsidR="003B261E" w:rsidRDefault="003B261E">
      <w:pPr>
        <w:spacing w:before="240" w:after="240"/>
        <w:rPr>
          <w:rFonts w:ascii="Times New Roman" w:eastAsia="Times New Roman" w:hAnsi="Times New Roman" w:cs="Times New Roman"/>
          <w:sz w:val="26"/>
          <w:szCs w:val="26"/>
        </w:rPr>
      </w:pPr>
    </w:p>
    <w:p w14:paraId="4EBA6A13" w14:textId="77777777" w:rsidR="003B261E" w:rsidRDefault="00000000">
      <w:pPr>
        <w:pStyle w:val="Heading4"/>
        <w:spacing w:before="240" w:after="240"/>
        <w:rPr>
          <w:rFonts w:ascii="Times New Roman" w:eastAsia="Times New Roman" w:hAnsi="Times New Roman" w:cs="Times New Roman"/>
          <w:sz w:val="26"/>
          <w:szCs w:val="26"/>
        </w:rPr>
      </w:pPr>
      <w:bookmarkStart w:id="13" w:name="_heading=h.r77orx6r76ct" w:colFirst="0" w:colLast="0"/>
      <w:bookmarkEnd w:id="13"/>
      <w:r>
        <w:rPr>
          <w:rFonts w:ascii="Times New Roman" w:eastAsia="Times New Roman" w:hAnsi="Times New Roman" w:cs="Times New Roman"/>
          <w:sz w:val="26"/>
          <w:szCs w:val="26"/>
        </w:rPr>
        <w:t>4. Độ lệch chuẩn và phạm vi (range) có ý nghĩa gì trong việc đánh giá sự phân tán của dữ liệu?</w:t>
      </w:r>
    </w:p>
    <w:p w14:paraId="6084411A" w14:textId="77777777" w:rsidR="003B261E" w:rsidRDefault="00000000">
      <w:pPr>
        <w:spacing w:before="360"/>
        <w:rPr>
          <w:rFonts w:ascii="Times New Roman" w:eastAsia="Times New Roman" w:hAnsi="Times New Roman" w:cs="Times New Roman"/>
          <w:sz w:val="26"/>
          <w:szCs w:val="26"/>
        </w:rPr>
      </w:pPr>
      <w:r>
        <w:rPr>
          <w:rFonts w:ascii="Times New Roman" w:eastAsia="Times New Roman" w:hAnsi="Times New Roman" w:cs="Times New Roman"/>
          <w:sz w:val="26"/>
          <w:szCs w:val="26"/>
        </w:rPr>
        <w:t>Phạm vi (Range)</w:t>
      </w:r>
    </w:p>
    <w:p w14:paraId="4CC2795B" w14:textId="77777777" w:rsidR="003B261E" w:rsidRDefault="00000000">
      <w:pPr>
        <w:spacing w:before="28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nghĩa:</w:t>
      </w:r>
    </w:p>
    <w:p w14:paraId="5BB67C03"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Phạm vi = </w:t>
      </w:r>
      <w:r>
        <w:rPr>
          <w:rFonts w:ascii="Times New Roman" w:eastAsia="Times New Roman" w:hAnsi="Times New Roman" w:cs="Times New Roman"/>
          <w:b/>
          <w:sz w:val="26"/>
          <w:szCs w:val="26"/>
        </w:rPr>
        <w:t>Giá trị lớn nhất – Giá trị nhỏ nhất</w:t>
      </w:r>
    </w:p>
    <w:p w14:paraId="02C064C6" w14:textId="77777777" w:rsidR="003B261E" w:rsidRDefault="00000000">
      <w:pPr>
        <w:spacing w:before="28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p w14:paraId="29E69FB3"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Phản ánh </w:t>
      </w:r>
      <w:r>
        <w:rPr>
          <w:rFonts w:ascii="Times New Roman" w:eastAsia="Times New Roman" w:hAnsi="Times New Roman" w:cs="Times New Roman"/>
          <w:b/>
          <w:sz w:val="26"/>
          <w:szCs w:val="26"/>
        </w:rPr>
        <w:t>mức độ biến thiên tổng thể</w:t>
      </w:r>
      <w:r>
        <w:rPr>
          <w:rFonts w:ascii="Times New Roman" w:eastAsia="Times New Roman" w:hAnsi="Times New Roman" w:cs="Times New Roman"/>
          <w:sz w:val="26"/>
          <w:szCs w:val="26"/>
        </w:rPr>
        <w:t xml:space="preserve"> của dữ liệu (khoảng cách giữa giá trị nhỏ nhất và lớn nhất).</w:t>
      </w:r>
    </w:p>
    <w:p w14:paraId="0F897079"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ta cái nhìn </w:t>
      </w:r>
      <w:r>
        <w:rPr>
          <w:rFonts w:ascii="Times New Roman" w:eastAsia="Times New Roman" w:hAnsi="Times New Roman" w:cs="Times New Roman"/>
          <w:b/>
          <w:sz w:val="26"/>
          <w:szCs w:val="26"/>
        </w:rPr>
        <w:t>nhanh, trực quan</w:t>
      </w:r>
      <w:r>
        <w:rPr>
          <w:rFonts w:ascii="Times New Roman" w:eastAsia="Times New Roman" w:hAnsi="Times New Roman" w:cs="Times New Roman"/>
          <w:sz w:val="26"/>
          <w:szCs w:val="26"/>
        </w:rPr>
        <w:t xml:space="preserve"> về sự trải rộng của dữ liệu.</w:t>
      </w:r>
    </w:p>
    <w:p w14:paraId="26AC7F4A" w14:textId="77777777" w:rsidR="003B261E" w:rsidRDefault="00000000">
      <w:pPr>
        <w:spacing w:before="28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Hạn chế:</w:t>
      </w:r>
    </w:p>
    <w:p w14:paraId="429C0F9A"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Rất nhạy cảm với giá trị ngoại lai (outlier)</w:t>
      </w:r>
      <w:r>
        <w:rPr>
          <w:rFonts w:ascii="Times New Roman" w:eastAsia="Times New Roman" w:hAnsi="Times New Roman" w:cs="Times New Roman"/>
          <w:sz w:val="26"/>
          <w:szCs w:val="26"/>
        </w:rPr>
        <w:t xml:space="preserve"> → chỉ một điểm cực trị có thể làm phạm vi thay đổi lớn.</w:t>
      </w:r>
    </w:p>
    <w:p w14:paraId="780F58FD"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Không cho biết </w:t>
      </w:r>
      <w:r>
        <w:rPr>
          <w:rFonts w:ascii="Times New Roman" w:eastAsia="Times New Roman" w:hAnsi="Times New Roman" w:cs="Times New Roman"/>
          <w:b/>
          <w:sz w:val="26"/>
          <w:szCs w:val="26"/>
        </w:rPr>
        <w:t>phân bố dữ liệu ở giữa</w:t>
      </w:r>
      <w:r>
        <w:rPr>
          <w:rFonts w:ascii="Times New Roman" w:eastAsia="Times New Roman" w:hAnsi="Times New Roman" w:cs="Times New Roman"/>
          <w:sz w:val="26"/>
          <w:szCs w:val="26"/>
        </w:rPr>
        <w:t xml:space="preserve"> (ví dụ: phần lớn dữ liệu có thể tập trung, nhưng chỉ một vài giá trị ngoại lệ làm phạm vi lớn).</w:t>
      </w:r>
    </w:p>
    <w:p w14:paraId="7FD5DE23" w14:textId="77777777" w:rsidR="003B261E" w:rsidRDefault="00000000">
      <w:pPr>
        <w:pStyle w:val="Heading4"/>
        <w:spacing w:before="240" w:after="240"/>
        <w:rPr>
          <w:rFonts w:ascii="Times New Roman" w:eastAsia="Times New Roman" w:hAnsi="Times New Roman" w:cs="Times New Roman"/>
          <w:sz w:val="26"/>
          <w:szCs w:val="26"/>
        </w:rPr>
      </w:pPr>
      <w:bookmarkStart w:id="14" w:name="_heading=h.558jnpr54xhc" w:colFirst="0" w:colLast="0"/>
      <w:bookmarkEnd w:id="14"/>
      <w:r>
        <w:rPr>
          <w:rFonts w:ascii="Times New Roman" w:eastAsia="Times New Roman" w:hAnsi="Times New Roman" w:cs="Times New Roman"/>
          <w:sz w:val="26"/>
          <w:szCs w:val="26"/>
        </w:rPr>
        <w:t>5. Sự khác biệt giữa các thước đo như Q1, Q2, Q3 trong biểu đồ hộp (boxplot) là gì?</w:t>
      </w:r>
    </w:p>
    <w:p w14:paraId="4AB7EB36" w14:textId="77777777" w:rsidR="003B261E" w:rsidRDefault="00000000">
      <w:pPr>
        <w:spacing w:before="360"/>
        <w:rPr>
          <w:rFonts w:ascii="Times New Roman" w:eastAsia="Times New Roman" w:hAnsi="Times New Roman" w:cs="Times New Roman"/>
          <w:sz w:val="26"/>
          <w:szCs w:val="26"/>
        </w:rPr>
      </w:pPr>
      <w:r>
        <w:rPr>
          <w:rFonts w:ascii="Times New Roman" w:eastAsia="Times New Roman" w:hAnsi="Times New Roman" w:cs="Times New Roman"/>
          <w:sz w:val="26"/>
          <w:szCs w:val="26"/>
        </w:rPr>
        <w:t>Khái niệm các tứ phân vị (Q1, Q2, Q3)</w:t>
      </w:r>
    </w:p>
    <w:p w14:paraId="0CC75242"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Dữ liệu được chia thành </w:t>
      </w:r>
      <w:r>
        <w:rPr>
          <w:rFonts w:ascii="Times New Roman" w:eastAsia="Times New Roman" w:hAnsi="Times New Roman" w:cs="Times New Roman"/>
          <w:b/>
          <w:sz w:val="26"/>
          <w:szCs w:val="26"/>
        </w:rPr>
        <w:t>4 phần bằng nhau</w:t>
      </w:r>
      <w:r>
        <w:rPr>
          <w:rFonts w:ascii="Times New Roman" w:eastAsia="Times New Roman" w:hAnsi="Times New Roman" w:cs="Times New Roman"/>
          <w:sz w:val="26"/>
          <w:szCs w:val="26"/>
        </w:rPr>
        <w:t xml:space="preserve"> sau khi được </w:t>
      </w:r>
      <w:r>
        <w:rPr>
          <w:rFonts w:ascii="Times New Roman" w:eastAsia="Times New Roman" w:hAnsi="Times New Roman" w:cs="Times New Roman"/>
          <w:b/>
          <w:sz w:val="26"/>
          <w:szCs w:val="26"/>
        </w:rPr>
        <w:t>sắp xếp theo thứ tự tăng dần</w:t>
      </w:r>
      <w:r>
        <w:rPr>
          <w:rFonts w:ascii="Times New Roman" w:eastAsia="Times New Roman" w:hAnsi="Times New Roman" w:cs="Times New Roman"/>
          <w:sz w:val="26"/>
          <w:szCs w:val="26"/>
        </w:rPr>
        <w:t>:</w:t>
      </w:r>
    </w:p>
    <w:tbl>
      <w:tblPr>
        <w:tblStyle w:val="a4"/>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9"/>
        <w:gridCol w:w="2512"/>
        <w:gridCol w:w="1916"/>
        <w:gridCol w:w="2908"/>
      </w:tblGrid>
      <w:tr w:rsidR="003B261E" w14:paraId="3F13A313" w14:textId="77777777">
        <w:trPr>
          <w:trHeight w:val="770"/>
        </w:trPr>
        <w:tc>
          <w:tcPr>
            <w:tcW w:w="1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B6712"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Ký hiệu</w:t>
            </w:r>
          </w:p>
        </w:tc>
        <w:tc>
          <w:tcPr>
            <w:tcW w:w="2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E071D" w14:textId="77777777" w:rsidR="003B261E"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Tên gọi</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3BAC0" w14:textId="77777777" w:rsidR="003B261E"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Vị trí trong tập dữ liệu</w:t>
            </w:r>
          </w:p>
        </w:tc>
        <w:tc>
          <w:tcPr>
            <w:tcW w:w="2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04213" w14:textId="77777777" w:rsidR="003B261E"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Ý nghĩa</w:t>
            </w:r>
          </w:p>
        </w:tc>
      </w:tr>
      <w:tr w:rsidR="003B261E" w14:paraId="610AB1F8" w14:textId="77777777">
        <w:trPr>
          <w:trHeight w:val="770"/>
        </w:trPr>
        <w:tc>
          <w:tcPr>
            <w:tcW w:w="1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3F760"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Q1 (First Quartile)</w:t>
            </w:r>
          </w:p>
        </w:tc>
        <w:tc>
          <w:tcPr>
            <w:tcW w:w="2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61828"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Tứ phân vị thứ nhất</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9A128"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25% dữ liệu nhỏ hơn giá trị này</w:t>
            </w:r>
          </w:p>
        </w:tc>
        <w:tc>
          <w:tcPr>
            <w:tcW w:w="2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984136"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Giới hạn dưới của hộp, thể hiện “nhóm dữ liệu thấp”</w:t>
            </w:r>
          </w:p>
        </w:tc>
      </w:tr>
      <w:tr w:rsidR="003B261E" w14:paraId="113E7C59" w14:textId="77777777">
        <w:trPr>
          <w:trHeight w:val="770"/>
        </w:trPr>
        <w:tc>
          <w:tcPr>
            <w:tcW w:w="1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A72F3"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Q2 (Second Quartile)</w:t>
            </w:r>
          </w:p>
        </w:tc>
        <w:tc>
          <w:tcPr>
            <w:tcW w:w="2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8B7C9"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Tứ phân vị thứ hai = </w:t>
            </w:r>
            <w:r>
              <w:rPr>
                <w:rFonts w:ascii="Times New Roman" w:eastAsia="Times New Roman" w:hAnsi="Times New Roman" w:cs="Times New Roman"/>
                <w:b/>
                <w:sz w:val="26"/>
                <w:szCs w:val="26"/>
              </w:rPr>
              <w:t>Trung vị (Median)</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F55E3"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50% dữ liệu nhỏ hơn giá trị này</w:t>
            </w:r>
          </w:p>
        </w:tc>
        <w:tc>
          <w:tcPr>
            <w:tcW w:w="2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EC452"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Thể hiện giá trị trung tâm của dữ liệu</w:t>
            </w:r>
          </w:p>
        </w:tc>
      </w:tr>
      <w:tr w:rsidR="003B261E" w14:paraId="209D2108" w14:textId="77777777">
        <w:trPr>
          <w:trHeight w:val="770"/>
        </w:trPr>
        <w:tc>
          <w:tcPr>
            <w:tcW w:w="1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50DCB"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Q3 (Third Quartile)</w:t>
            </w:r>
          </w:p>
        </w:tc>
        <w:tc>
          <w:tcPr>
            <w:tcW w:w="2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EE5B5"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Tứ phân vị thứ ba</w:t>
            </w:r>
          </w:p>
        </w:tc>
        <w:tc>
          <w:tcPr>
            <w:tcW w:w="1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F3D19"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75% dữ liệu nhỏ hơn giá trị này</w:t>
            </w:r>
          </w:p>
        </w:tc>
        <w:tc>
          <w:tcPr>
            <w:tcW w:w="2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7DB19"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Giới hạn trên của hộp, thể hiện “nhóm dữ liệu cao”</w:t>
            </w:r>
          </w:p>
        </w:tc>
      </w:tr>
    </w:tbl>
    <w:p w14:paraId="4708E64E" w14:textId="77777777" w:rsidR="003B261E" w:rsidRDefault="00000000">
      <w:pPr>
        <w:spacing w:before="360"/>
        <w:rPr>
          <w:rFonts w:ascii="Times New Roman" w:eastAsia="Times New Roman" w:hAnsi="Times New Roman" w:cs="Times New Roman"/>
          <w:sz w:val="26"/>
          <w:szCs w:val="26"/>
        </w:rPr>
      </w:pPr>
      <w:r>
        <w:rPr>
          <w:rFonts w:ascii="Times New Roman" w:eastAsia="Times New Roman" w:hAnsi="Times New Roman" w:cs="Times New Roman"/>
          <w:sz w:val="26"/>
          <w:szCs w:val="26"/>
        </w:rPr>
        <w:t>Cấu trúc của biểu đồ hộp (Boxplot)</w:t>
      </w:r>
    </w:p>
    <w:p w14:paraId="3B78133B"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hộp gồm các thành phần chính:</w:t>
      </w:r>
    </w:p>
    <w:p w14:paraId="0886908F" w14:textId="77777777" w:rsidR="003B261E" w:rsidRDefault="00000000">
      <w:pPr>
        <w:spacing w:before="240" w:after="240"/>
        <w:rPr>
          <w:rFonts w:ascii="Roboto Mono" w:eastAsia="Roboto Mono" w:hAnsi="Roboto Mono" w:cs="Roboto Mono"/>
          <w:color w:val="188038"/>
          <w:sz w:val="26"/>
          <w:szCs w:val="26"/>
        </w:rPr>
      </w:pPr>
      <w:r>
        <w:rPr>
          <w:rFonts w:ascii="Roboto Mono" w:eastAsia="Roboto Mono" w:hAnsi="Roboto Mono" w:cs="Roboto Mono"/>
          <w:color w:val="188038"/>
          <w:sz w:val="26"/>
          <w:szCs w:val="26"/>
        </w:rPr>
        <w:t xml:space="preserve">      |---------|========|---------|</w:t>
      </w:r>
    </w:p>
    <w:p w14:paraId="2D64746C" w14:textId="77777777" w:rsidR="003B261E" w:rsidRDefault="00000000">
      <w:pPr>
        <w:spacing w:before="240" w:after="240"/>
        <w:rPr>
          <w:rFonts w:ascii="Roboto Mono" w:eastAsia="Roboto Mono" w:hAnsi="Roboto Mono" w:cs="Roboto Mono"/>
          <w:color w:val="188038"/>
          <w:sz w:val="26"/>
          <w:szCs w:val="26"/>
        </w:rPr>
      </w:pPr>
      <w:r>
        <w:rPr>
          <w:rFonts w:ascii="Roboto Mono" w:eastAsia="Roboto Mono" w:hAnsi="Roboto Mono" w:cs="Roboto Mono"/>
          <w:color w:val="188038"/>
          <w:sz w:val="26"/>
          <w:szCs w:val="26"/>
        </w:rPr>
        <w:t xml:space="preserve">     min        Q1       Q2        Q3       max</w:t>
      </w:r>
    </w:p>
    <w:p w14:paraId="01D32F1A" w14:textId="77777777" w:rsidR="003B261E" w:rsidRDefault="003B261E">
      <w:pPr>
        <w:spacing w:before="240" w:after="240"/>
        <w:rPr>
          <w:rFonts w:ascii="Times New Roman" w:eastAsia="Times New Roman" w:hAnsi="Times New Roman" w:cs="Times New Roman"/>
          <w:sz w:val="26"/>
          <w:szCs w:val="26"/>
        </w:rPr>
      </w:pPr>
    </w:p>
    <w:p w14:paraId="1DC2A016"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Cụ thể:</w:t>
      </w:r>
    </w:p>
    <w:p w14:paraId="4E8422D7" w14:textId="77777777" w:rsidR="003B261E" w:rsidRDefault="00000000">
      <w:pPr>
        <w:spacing w:before="240" w:after="240"/>
        <w:ind w:left="720"/>
        <w:rPr>
          <w:rFonts w:ascii="Times New Roman" w:eastAsia="Times New Roman" w:hAnsi="Times New Roman" w:cs="Times New Roman"/>
          <w:sz w:val="26"/>
          <w:szCs w:val="26"/>
        </w:rPr>
      </w:pPr>
      <w:sdt>
        <w:sdtPr>
          <w:tag w:val="goog_rdk_8"/>
          <w:id w:val="160517581"/>
        </w:sdtPr>
        <w:sdtContent>
          <w:r>
            <w:rPr>
              <w:rFonts w:ascii="Caudex" w:eastAsia="Caudex" w:hAnsi="Caudex" w:cs="Caudex"/>
              <w:sz w:val="26"/>
              <w:szCs w:val="26"/>
            </w:rPr>
            <w:t>Hộp (box): nằm giữa Q1 và Q3 → chứa 50% dữ liệu giữa (gọi là IQR – Interquartile Range)</w:t>
          </w:r>
        </w:sdtContent>
      </w:sdt>
    </w:p>
    <w:p w14:paraId="3E398173"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Đường bên trong hộp (Q2): là trung vị (median).</w:t>
      </w:r>
    </w:p>
    <w:p w14:paraId="3F27EF78"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“Râu” (whiskers): kéo dài từ Q1 xuống đến min (không tính outlier) và từ Q3 lên đến max.</w:t>
      </w:r>
    </w:p>
    <w:p w14:paraId="7A1AAE80"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Các điểm nằm ngoài “râu” → giá trị ngoại lai (outliers).</w:t>
      </w:r>
    </w:p>
    <w:p w14:paraId="6CA55185" w14:textId="77777777" w:rsidR="003B261E" w:rsidRDefault="00000000">
      <w:pPr>
        <w:spacing w:before="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 phân tích trong Boxplot</w:t>
      </w:r>
    </w:p>
    <w:tbl>
      <w:tblPr>
        <w:tblStyle w:val="a5"/>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6745"/>
      </w:tblGrid>
      <w:tr w:rsidR="003B261E" w14:paraId="3E69E8F8" w14:textId="77777777">
        <w:trPr>
          <w:trHeight w:val="500"/>
        </w:trPr>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5403F"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Thành phần</w:t>
            </w:r>
          </w:p>
        </w:tc>
        <w:tc>
          <w:tcPr>
            <w:tcW w:w="6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E7E24" w14:textId="77777777" w:rsidR="003B261E"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Ý nghĩa trong phân tích dữ liệu</w:t>
            </w:r>
          </w:p>
        </w:tc>
      </w:tr>
      <w:tr w:rsidR="003B261E" w14:paraId="25971090" w14:textId="77777777">
        <w:trPr>
          <w:trHeight w:val="500"/>
        </w:trPr>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B4D49"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Q1</w:t>
            </w:r>
          </w:p>
        </w:tc>
        <w:tc>
          <w:tcPr>
            <w:tcW w:w="6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09F2B" w14:textId="77777777" w:rsidR="003B261E" w:rsidRDefault="00000000">
            <w:pPr>
              <w:spacing w:before="240" w:after="240"/>
              <w:rPr>
                <w:rFonts w:ascii="Times New Roman" w:eastAsia="Times New Roman" w:hAnsi="Times New Roman" w:cs="Times New Roman"/>
                <w:sz w:val="26"/>
                <w:szCs w:val="26"/>
              </w:rPr>
            </w:pPr>
            <w:sdt>
              <w:sdtPr>
                <w:tag w:val="goog_rdk_9"/>
                <w:id w:val="661550840"/>
              </w:sdtPr>
              <w:sdtContent>
                <w:r>
                  <w:rPr>
                    <w:rFonts w:ascii="Caudex" w:eastAsia="Caudex" w:hAnsi="Caudex" w:cs="Caudex"/>
                    <w:sz w:val="26"/>
                    <w:szCs w:val="26"/>
                  </w:rPr>
                  <w:t>Giới hạn 25% dữ liệu nhỏ nhất — nếu thấp → có nhiều giá trị nhỏ</w:t>
                </w:r>
              </w:sdtContent>
            </w:sdt>
          </w:p>
        </w:tc>
      </w:tr>
      <w:tr w:rsidR="003B261E" w14:paraId="19D6E498" w14:textId="77777777">
        <w:trPr>
          <w:trHeight w:val="500"/>
        </w:trPr>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3214E"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Q2 (Median)</w:t>
            </w:r>
          </w:p>
        </w:tc>
        <w:tc>
          <w:tcPr>
            <w:tcW w:w="6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181A2" w14:textId="77777777" w:rsidR="003B261E" w:rsidRDefault="00000000">
            <w:pPr>
              <w:spacing w:before="240" w:after="240"/>
              <w:rPr>
                <w:rFonts w:ascii="Times New Roman" w:eastAsia="Times New Roman" w:hAnsi="Times New Roman" w:cs="Times New Roman"/>
                <w:sz w:val="26"/>
                <w:szCs w:val="26"/>
              </w:rPr>
            </w:pPr>
            <w:sdt>
              <w:sdtPr>
                <w:tag w:val="goog_rdk_10"/>
                <w:id w:val="-704071998"/>
              </w:sdtPr>
              <w:sdtContent>
                <w:r>
                  <w:rPr>
                    <w:rFonts w:ascii="Caudex" w:eastAsia="Caudex" w:hAnsi="Caudex" w:cs="Caudex"/>
                    <w:sz w:val="26"/>
                    <w:szCs w:val="26"/>
                  </w:rPr>
                  <w:t>Trung tâm phân bố — nếu lệch khỏi giữa hộp → dữ liệu bị lệch</w:t>
                </w:r>
              </w:sdtContent>
            </w:sdt>
          </w:p>
        </w:tc>
      </w:tr>
      <w:tr w:rsidR="003B261E" w14:paraId="61988421" w14:textId="77777777">
        <w:trPr>
          <w:trHeight w:val="500"/>
        </w:trPr>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C4C4B"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Q3</w:t>
            </w:r>
          </w:p>
        </w:tc>
        <w:tc>
          <w:tcPr>
            <w:tcW w:w="6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7D879" w14:textId="77777777" w:rsidR="003B261E" w:rsidRDefault="00000000">
            <w:pPr>
              <w:spacing w:before="240" w:after="240"/>
              <w:rPr>
                <w:rFonts w:ascii="Times New Roman" w:eastAsia="Times New Roman" w:hAnsi="Times New Roman" w:cs="Times New Roman"/>
                <w:sz w:val="26"/>
                <w:szCs w:val="26"/>
              </w:rPr>
            </w:pPr>
            <w:sdt>
              <w:sdtPr>
                <w:tag w:val="goog_rdk_11"/>
                <w:id w:val="-1649202719"/>
              </w:sdtPr>
              <w:sdtContent>
                <w:r>
                  <w:rPr>
                    <w:rFonts w:ascii="Caudex" w:eastAsia="Caudex" w:hAnsi="Caudex" w:cs="Caudex"/>
                    <w:sz w:val="26"/>
                    <w:szCs w:val="26"/>
                  </w:rPr>
                  <w:t>Giới hạn 25% dữ liệu lớn nhất — nếu cao → có nhiều giá trị lớn</w:t>
                </w:r>
              </w:sdtContent>
            </w:sdt>
          </w:p>
        </w:tc>
      </w:tr>
      <w:tr w:rsidR="003B261E" w14:paraId="28BF2ACA" w14:textId="77777777">
        <w:trPr>
          <w:trHeight w:val="770"/>
        </w:trPr>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1CE97"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IQR (Q3 - Q1)</w:t>
            </w:r>
          </w:p>
        </w:tc>
        <w:tc>
          <w:tcPr>
            <w:tcW w:w="6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F4036"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Độ rộng của hộp — thể hiện </w:t>
            </w:r>
            <w:r>
              <w:rPr>
                <w:rFonts w:ascii="Times New Roman" w:eastAsia="Times New Roman" w:hAnsi="Times New Roman" w:cs="Times New Roman"/>
                <w:b/>
                <w:sz w:val="26"/>
                <w:szCs w:val="26"/>
              </w:rPr>
              <w:t>mức độ phân tán của dữ liệu trung tâm</w:t>
            </w:r>
          </w:p>
        </w:tc>
      </w:tr>
      <w:tr w:rsidR="003B261E" w14:paraId="1A73B8D7" w14:textId="77777777">
        <w:trPr>
          <w:trHeight w:val="770"/>
        </w:trPr>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952AF"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Whiskers &amp; Outliers</w:t>
            </w:r>
          </w:p>
        </w:tc>
        <w:tc>
          <w:tcPr>
            <w:tcW w:w="6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5F278"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Giúp phát hiện </w:t>
            </w:r>
            <w:r>
              <w:rPr>
                <w:rFonts w:ascii="Times New Roman" w:eastAsia="Times New Roman" w:hAnsi="Times New Roman" w:cs="Times New Roman"/>
                <w:b/>
                <w:sz w:val="26"/>
                <w:szCs w:val="26"/>
              </w:rPr>
              <w:t>ngoại lai</w:t>
            </w:r>
            <w:r>
              <w:rPr>
                <w:rFonts w:ascii="Times New Roman" w:eastAsia="Times New Roman" w:hAnsi="Times New Roman" w:cs="Times New Roman"/>
                <w:sz w:val="26"/>
                <w:szCs w:val="26"/>
              </w:rPr>
              <w:t xml:space="preserve"> và đánh giá </w:t>
            </w:r>
            <w:r>
              <w:rPr>
                <w:rFonts w:ascii="Times New Roman" w:eastAsia="Times New Roman" w:hAnsi="Times New Roman" w:cs="Times New Roman"/>
                <w:b/>
                <w:sz w:val="26"/>
                <w:szCs w:val="26"/>
              </w:rPr>
              <w:t>phạm vi toàn bộ dữ liệu</w:t>
            </w:r>
          </w:p>
        </w:tc>
      </w:tr>
    </w:tbl>
    <w:p w14:paraId="6486E260" w14:textId="77777777" w:rsidR="003B261E" w:rsidRDefault="003B261E">
      <w:pPr>
        <w:spacing w:before="240" w:after="240"/>
        <w:rPr>
          <w:rFonts w:ascii="Times New Roman" w:eastAsia="Times New Roman" w:hAnsi="Times New Roman" w:cs="Times New Roman"/>
          <w:sz w:val="26"/>
          <w:szCs w:val="26"/>
        </w:rPr>
      </w:pPr>
    </w:p>
    <w:p w14:paraId="25A767A6" w14:textId="77777777" w:rsidR="003B261E" w:rsidRDefault="00000000">
      <w:pPr>
        <w:pStyle w:val="Heading4"/>
        <w:spacing w:before="240" w:after="240"/>
        <w:rPr>
          <w:rFonts w:ascii="Times New Roman" w:eastAsia="Times New Roman" w:hAnsi="Times New Roman" w:cs="Times New Roman"/>
          <w:sz w:val="26"/>
          <w:szCs w:val="26"/>
        </w:rPr>
      </w:pPr>
      <w:bookmarkStart w:id="15" w:name="_heading=h.xdzrmcv06m5" w:colFirst="0" w:colLast="0"/>
      <w:bookmarkEnd w:id="15"/>
      <w:r>
        <w:rPr>
          <w:rFonts w:ascii="Times New Roman" w:eastAsia="Times New Roman" w:hAnsi="Times New Roman" w:cs="Times New Roman"/>
          <w:sz w:val="26"/>
          <w:szCs w:val="26"/>
        </w:rPr>
        <w:lastRenderedPageBreak/>
        <w:t>6. Làm thế nào để xử lý giá trị thiếu (missing values) trước khi tính toán các chỉ số thống kê mô tả?</w:t>
      </w:r>
    </w:p>
    <w:p w14:paraId="22401EED" w14:textId="77777777" w:rsidR="003B261E" w:rsidRDefault="00000000">
      <w:pPr>
        <w:spacing w:before="280"/>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w:t>
      </w:r>
    </w:p>
    <w:p w14:paraId="10EF38DA"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-Đảm bảo các chỉ số như </w:t>
      </w:r>
      <w:r>
        <w:rPr>
          <w:rFonts w:ascii="Times New Roman" w:eastAsia="Times New Roman" w:hAnsi="Times New Roman" w:cs="Times New Roman"/>
          <w:b/>
          <w:sz w:val="26"/>
          <w:szCs w:val="26"/>
        </w:rPr>
        <w:t>mean, median, std</w:t>
      </w:r>
      <w:r>
        <w:rPr>
          <w:rFonts w:ascii="Times New Roman" w:eastAsia="Times New Roman" w:hAnsi="Times New Roman" w:cs="Times New Roman"/>
          <w:sz w:val="26"/>
          <w:szCs w:val="26"/>
        </w:rPr>
        <w:t xml:space="preserve"> được tính chính xác.</w:t>
      </w:r>
      <w:r>
        <w:rPr>
          <w:rFonts w:ascii="Times New Roman" w:eastAsia="Times New Roman" w:hAnsi="Times New Roman" w:cs="Times New Roman"/>
          <w:sz w:val="26"/>
          <w:szCs w:val="26"/>
        </w:rPr>
        <w:br/>
        <w:t xml:space="preserve">-Tránh lỗi khi tính toán (vì giá trị </w:t>
      </w:r>
      <w:r>
        <w:rPr>
          <w:rFonts w:ascii="Times New Roman" w:eastAsia="Times New Roman" w:hAnsi="Times New Roman" w:cs="Times New Roman"/>
          <w:color w:val="188038"/>
          <w:sz w:val="26"/>
          <w:szCs w:val="26"/>
        </w:rPr>
        <w:t>NaN</w:t>
      </w:r>
      <w:r>
        <w:rPr>
          <w:rFonts w:ascii="Times New Roman" w:eastAsia="Times New Roman" w:hAnsi="Times New Roman" w:cs="Times New Roman"/>
          <w:sz w:val="26"/>
          <w:szCs w:val="26"/>
        </w:rPr>
        <w:t xml:space="preserve"> làm sai công thức).</w:t>
      </w:r>
    </w:p>
    <w:p w14:paraId="4464B300" w14:textId="77777777" w:rsidR="003B261E"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Cách xử lý phổ biến</w:t>
      </w:r>
    </w:p>
    <w:tbl>
      <w:tblPr>
        <w:tblStyle w:val="a6"/>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1"/>
        <w:gridCol w:w="2398"/>
        <w:gridCol w:w="3926"/>
      </w:tblGrid>
      <w:tr w:rsidR="003B261E" w14:paraId="02C36C1E" w14:textId="77777777">
        <w:trPr>
          <w:trHeight w:val="500"/>
        </w:trPr>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3DC7E" w14:textId="77777777" w:rsidR="003B261E" w:rsidRDefault="00000000">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pháp</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9EB147" w14:textId="77777777" w:rsidR="003B261E" w:rsidRDefault="00000000">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Khi áp dụng</w:t>
            </w:r>
          </w:p>
        </w:tc>
        <w:tc>
          <w:tcPr>
            <w:tcW w:w="39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3D306" w14:textId="77777777" w:rsidR="003B261E" w:rsidRDefault="00000000">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Ví dụ</w:t>
            </w:r>
          </w:p>
        </w:tc>
      </w:tr>
      <w:tr w:rsidR="003B261E" w14:paraId="219A1A2C" w14:textId="77777777">
        <w:trPr>
          <w:trHeight w:val="770"/>
        </w:trPr>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773B2"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Xóa dòng/cột chứa missing</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E415F"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Khi dữ liệu thiếu ít, ngẫu nhiên</w:t>
            </w:r>
          </w:p>
        </w:tc>
        <w:tc>
          <w:tcPr>
            <w:tcW w:w="39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E8B7E" w14:textId="77777777" w:rsidR="003B261E" w:rsidRDefault="00000000">
            <w:pPr>
              <w:spacing w:before="240" w:after="240"/>
              <w:rPr>
                <w:rFonts w:ascii="Times New Roman" w:eastAsia="Times New Roman" w:hAnsi="Times New Roman" w:cs="Times New Roman"/>
                <w:sz w:val="26"/>
                <w:szCs w:val="26"/>
              </w:rPr>
            </w:pPr>
            <w:r>
              <w:rPr>
                <w:rFonts w:ascii="Roboto Mono" w:eastAsia="Roboto Mono" w:hAnsi="Roboto Mono" w:cs="Roboto Mono"/>
                <w:color w:val="188038"/>
                <w:sz w:val="26"/>
                <w:szCs w:val="26"/>
              </w:rPr>
              <w:t>df.dropna()</w:t>
            </w:r>
          </w:p>
        </w:tc>
      </w:tr>
      <w:tr w:rsidR="003B261E" w14:paraId="40E70D19" w14:textId="77777777">
        <w:trPr>
          <w:trHeight w:val="770"/>
        </w:trPr>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AC2B5"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Điền bằng trung bình / trung vị / mode</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C607C"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Khi dữ liệu số, phân bố ổn định</w:t>
            </w:r>
          </w:p>
        </w:tc>
        <w:tc>
          <w:tcPr>
            <w:tcW w:w="39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E60DF" w14:textId="77777777" w:rsidR="003B261E" w:rsidRDefault="00000000">
            <w:pPr>
              <w:spacing w:before="240" w:after="240"/>
              <w:rPr>
                <w:rFonts w:ascii="Times New Roman" w:eastAsia="Times New Roman" w:hAnsi="Times New Roman" w:cs="Times New Roman"/>
                <w:sz w:val="26"/>
                <w:szCs w:val="26"/>
              </w:rPr>
            </w:pPr>
            <w:r>
              <w:rPr>
                <w:rFonts w:ascii="Roboto Mono" w:eastAsia="Roboto Mono" w:hAnsi="Roboto Mono" w:cs="Roboto Mono"/>
                <w:color w:val="188038"/>
                <w:sz w:val="26"/>
                <w:szCs w:val="26"/>
              </w:rPr>
              <w:t>df['age'].fillna(df['age'].median())</w:t>
            </w:r>
          </w:p>
        </w:tc>
      </w:tr>
      <w:tr w:rsidR="003B261E" w14:paraId="5FF26AB3" w14:textId="77777777">
        <w:trPr>
          <w:trHeight w:val="770"/>
        </w:trPr>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E59DC"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Điền theo giá trị gần nhất</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A4EB3"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chuỗi thời gian</w:t>
            </w:r>
          </w:p>
        </w:tc>
        <w:tc>
          <w:tcPr>
            <w:tcW w:w="39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9F395" w14:textId="77777777" w:rsidR="003B261E" w:rsidRDefault="00000000">
            <w:pPr>
              <w:spacing w:before="240" w:after="240"/>
              <w:rPr>
                <w:rFonts w:ascii="Times New Roman" w:eastAsia="Times New Roman" w:hAnsi="Times New Roman" w:cs="Times New Roman"/>
                <w:sz w:val="26"/>
                <w:szCs w:val="26"/>
              </w:rPr>
            </w:pPr>
            <w:r>
              <w:rPr>
                <w:rFonts w:ascii="Roboto Mono" w:eastAsia="Roboto Mono" w:hAnsi="Roboto Mono" w:cs="Roboto Mono"/>
                <w:color w:val="188038"/>
                <w:sz w:val="26"/>
                <w:szCs w:val="26"/>
              </w:rPr>
              <w:t>df.fillna(method='ffill')</w:t>
            </w:r>
          </w:p>
        </w:tc>
      </w:tr>
      <w:tr w:rsidR="003B261E" w14:paraId="5142539D" w14:textId="77777777">
        <w:trPr>
          <w:trHeight w:val="770"/>
        </w:trPr>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F4517B"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Dự đoán bằng mô hình</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6D092"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Khi thiếu nhiều, có quan hệ giữa biến</w:t>
            </w:r>
          </w:p>
        </w:tc>
        <w:tc>
          <w:tcPr>
            <w:tcW w:w="39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C58AA"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Hồi quy, KNN Imputer</w:t>
            </w:r>
          </w:p>
        </w:tc>
      </w:tr>
      <w:tr w:rsidR="003B261E" w14:paraId="00B89A18" w14:textId="77777777">
        <w:trPr>
          <w:trHeight w:val="770"/>
        </w:trPr>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E906A"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Giữ nguyên &amp; đánh dấu</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71F4F"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Khi giá trị thiếu có ý nghĩa riêng</w:t>
            </w:r>
          </w:p>
        </w:tc>
        <w:tc>
          <w:tcPr>
            <w:tcW w:w="39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8C34A"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Thêm cột “is_missing”</w:t>
            </w:r>
          </w:p>
        </w:tc>
      </w:tr>
    </w:tbl>
    <w:p w14:paraId="44FC44A3" w14:textId="77777777" w:rsidR="003B261E" w:rsidRDefault="00000000">
      <w:pPr>
        <w:spacing w:before="28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luận</w:t>
      </w:r>
    </w:p>
    <w:p w14:paraId="1CE20AB8" w14:textId="77777777" w:rsidR="003B261E" w:rsidRDefault="00000000">
      <w:pPr>
        <w:spacing w:before="240" w:after="240"/>
        <w:ind w:left="600" w:right="600"/>
        <w:rPr>
          <w:rFonts w:ascii="Times New Roman" w:eastAsia="Times New Roman" w:hAnsi="Times New Roman" w:cs="Times New Roman"/>
          <w:sz w:val="26"/>
          <w:szCs w:val="26"/>
        </w:rPr>
      </w:pPr>
      <w:r>
        <w:rPr>
          <w:rFonts w:ascii="Times New Roman" w:eastAsia="Times New Roman" w:hAnsi="Times New Roman" w:cs="Times New Roman"/>
          <w:sz w:val="26"/>
          <w:szCs w:val="26"/>
        </w:rPr>
        <w:t>Trước khi tính thống kê mô tả, phải làm sạch dữ liệu:</w:t>
      </w:r>
    </w:p>
    <w:p w14:paraId="26C1EA32" w14:textId="77777777" w:rsidR="003B261E" w:rsidRDefault="00000000">
      <w:pPr>
        <w:spacing w:before="240" w:after="240"/>
        <w:ind w:left="720" w:right="600"/>
        <w:rPr>
          <w:rFonts w:ascii="Times New Roman" w:eastAsia="Times New Roman" w:hAnsi="Times New Roman" w:cs="Times New Roman"/>
          <w:sz w:val="26"/>
          <w:szCs w:val="26"/>
        </w:rPr>
      </w:pPr>
      <w:r>
        <w:rPr>
          <w:rFonts w:ascii="Times New Roman" w:eastAsia="Times New Roman" w:hAnsi="Times New Roman" w:cs="Times New Roman"/>
          <w:sz w:val="26"/>
          <w:szCs w:val="26"/>
        </w:rPr>
        <w:t>Xác định → xử lý → kiểm tra lại giá trị thiếu.</w:t>
      </w:r>
      <w:r>
        <w:rPr>
          <w:rFonts w:ascii="Times New Roman" w:eastAsia="Times New Roman" w:hAnsi="Times New Roman" w:cs="Times New Roman"/>
          <w:sz w:val="26"/>
          <w:szCs w:val="26"/>
        </w:rPr>
        <w:br/>
        <w:t xml:space="preserve"> → Giúp kết quả chính xác và đại diện hơn cho toàn bộ dữ liệu.</w:t>
      </w:r>
    </w:p>
    <w:p w14:paraId="7842403A" w14:textId="77777777" w:rsidR="003B261E" w:rsidRDefault="00000000">
      <w:pPr>
        <w:pStyle w:val="Heading4"/>
        <w:spacing w:before="240" w:after="240"/>
        <w:rPr>
          <w:rFonts w:ascii="Times New Roman" w:eastAsia="Times New Roman" w:hAnsi="Times New Roman" w:cs="Times New Roman"/>
          <w:sz w:val="26"/>
          <w:szCs w:val="26"/>
        </w:rPr>
      </w:pPr>
      <w:bookmarkStart w:id="16" w:name="_heading=h.6pugn6axfgq7" w:colFirst="0" w:colLast="0"/>
      <w:bookmarkEnd w:id="16"/>
      <w:r>
        <w:rPr>
          <w:rFonts w:ascii="Times New Roman" w:eastAsia="Times New Roman" w:hAnsi="Times New Roman" w:cs="Times New Roman"/>
          <w:sz w:val="26"/>
          <w:szCs w:val="26"/>
        </w:rPr>
        <w:lastRenderedPageBreak/>
        <w:t>7. Bạn có thể giải thích cách đọc và diễn giải một biểu đồ histogram hoặc boxplot từ dữ liệu thực tế không?</w:t>
      </w:r>
    </w:p>
    <w:p w14:paraId="20A6D687" w14:textId="77777777" w:rsidR="003B261E" w:rsidRDefault="00000000">
      <w:pPr>
        <w:spacing w:before="280"/>
        <w:rPr>
          <w:rFonts w:ascii="Times New Roman" w:eastAsia="Times New Roman" w:hAnsi="Times New Roman" w:cs="Times New Roman"/>
          <w:b/>
          <w:sz w:val="26"/>
          <w:szCs w:val="26"/>
        </w:rPr>
      </w:pPr>
      <w:r>
        <w:rPr>
          <w:rFonts w:ascii="Times New Roman" w:eastAsia="Times New Roman" w:hAnsi="Times New Roman" w:cs="Times New Roman"/>
          <w:b/>
          <w:sz w:val="26"/>
          <w:szCs w:val="26"/>
        </w:rPr>
        <w:t>Histogram là gì?</w:t>
      </w:r>
    </w:p>
    <w:p w14:paraId="3B80AA6C"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Là biểu đồ cột thể hiện tần suất xuất hiện của các giá trị trong các khoảng (bins).</w:t>
      </w:r>
    </w:p>
    <w:p w14:paraId="5216BF9C" w14:textId="77777777" w:rsidR="003B261E" w:rsidRDefault="00000000">
      <w:pPr>
        <w:spacing w:before="280"/>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Cách đọc:</w:t>
      </w:r>
    </w:p>
    <w:p w14:paraId="4DC19D5C"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Trục X</w:t>
      </w:r>
      <w:r>
        <w:rPr>
          <w:rFonts w:ascii="Times New Roman" w:eastAsia="Times New Roman" w:hAnsi="Times New Roman" w:cs="Times New Roman"/>
          <w:sz w:val="26"/>
          <w:szCs w:val="26"/>
        </w:rPr>
        <w:t>: các khoảng giá trị của biến (ví dụ: điểm, thu nhập, chiều cao).</w:t>
      </w:r>
    </w:p>
    <w:p w14:paraId="17BEBC86"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Trục Y:</w:t>
      </w:r>
      <w:r>
        <w:rPr>
          <w:rFonts w:ascii="Times New Roman" w:eastAsia="Times New Roman" w:hAnsi="Times New Roman" w:cs="Times New Roman"/>
          <w:sz w:val="26"/>
          <w:szCs w:val="26"/>
        </w:rPr>
        <w:t xml:space="preserve"> số lượng hoặc tần suất quan sát trong mỗi khoảng.</w:t>
      </w:r>
    </w:p>
    <w:p w14:paraId="0B531BF4"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Hình dạng biểu đồ </w:t>
      </w:r>
      <w:sdt>
        <w:sdtPr>
          <w:tag w:val="goog_rdk_12"/>
          <w:id w:val="533024789"/>
        </w:sdtPr>
        <w:sdtContent>
          <w:r>
            <w:rPr>
              <w:rFonts w:ascii="Cardo" w:eastAsia="Cardo" w:hAnsi="Cardo" w:cs="Cardo"/>
              <w:sz w:val="26"/>
              <w:szCs w:val="26"/>
            </w:rPr>
            <w:t>→ cho biết loại phân bố của dữ liệu.</w:t>
          </w:r>
        </w:sdtContent>
      </w:sdt>
    </w:p>
    <w:p w14:paraId="0E6406C2" w14:textId="77777777" w:rsidR="003B261E" w:rsidRDefault="00000000">
      <w:pPr>
        <w:spacing w:before="280"/>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Cách diễn giải:</w:t>
      </w:r>
    </w:p>
    <w:tbl>
      <w:tblPr>
        <w:tblStyle w:val="a7"/>
        <w:tblW w:w="8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20"/>
        <w:gridCol w:w="6320"/>
      </w:tblGrid>
      <w:tr w:rsidR="003B261E" w14:paraId="569B59BB" w14:textId="77777777">
        <w:trPr>
          <w:trHeight w:val="500"/>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3ECE9"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Hình dạng</w:t>
            </w:r>
          </w:p>
        </w:tc>
        <w:tc>
          <w:tcPr>
            <w:tcW w:w="6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47578" w14:textId="77777777" w:rsidR="003B261E"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Ý nghĩa</w:t>
            </w:r>
          </w:p>
        </w:tc>
      </w:tr>
      <w:tr w:rsidR="003B261E" w14:paraId="65576CB0" w14:textId="77777777">
        <w:trPr>
          <w:trHeight w:val="500"/>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E2C4F"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Chuẩn (hình chuông)</w:t>
            </w:r>
          </w:p>
        </w:tc>
        <w:tc>
          <w:tcPr>
            <w:tcW w:w="6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69038"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đối xứng, trung bình ≈ trung vị</w:t>
            </w:r>
          </w:p>
        </w:tc>
      </w:tr>
      <w:tr w:rsidR="003B261E" w14:paraId="5A74AFE1" w14:textId="77777777">
        <w:trPr>
          <w:trHeight w:val="500"/>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18C8D"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Lệch phải</w:t>
            </w:r>
          </w:p>
        </w:tc>
        <w:tc>
          <w:tcPr>
            <w:tcW w:w="6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9FDA5"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Có nhiều giá trị nhỏ, vài giá trị lớn bất thường (ví dụ: thu nhập)</w:t>
            </w:r>
          </w:p>
        </w:tc>
      </w:tr>
      <w:tr w:rsidR="003B261E" w14:paraId="0C5BFFB0" w14:textId="77777777">
        <w:trPr>
          <w:trHeight w:val="500"/>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C3E34"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Lệch trái</w:t>
            </w:r>
          </w:p>
        </w:tc>
        <w:tc>
          <w:tcPr>
            <w:tcW w:w="6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B2736"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Có nhiều giá trị lớn, vài giá trị nhỏ bất thường</w:t>
            </w:r>
          </w:p>
        </w:tc>
      </w:tr>
      <w:tr w:rsidR="003B261E" w14:paraId="082BE407" w14:textId="77777777">
        <w:trPr>
          <w:trHeight w:val="500"/>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CB7D6"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bố phẳng</w:t>
            </w:r>
          </w:p>
        </w:tc>
        <w:tc>
          <w:tcPr>
            <w:tcW w:w="6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56FB9"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gần như đồng đều</w:t>
            </w:r>
          </w:p>
        </w:tc>
      </w:tr>
    </w:tbl>
    <w:p w14:paraId="16D78F87" w14:textId="77777777" w:rsidR="003B261E"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Cách đọc và diễn giải biểu đồ Boxplot</w:t>
      </w:r>
    </w:p>
    <w:p w14:paraId="66A9DD3F" w14:textId="77777777" w:rsidR="003B261E" w:rsidRDefault="00000000">
      <w:pPr>
        <w:spacing w:before="280"/>
        <w:rPr>
          <w:rFonts w:ascii="Times New Roman" w:eastAsia="Times New Roman" w:hAnsi="Times New Roman" w:cs="Times New Roman"/>
          <w:b/>
          <w:sz w:val="26"/>
          <w:szCs w:val="26"/>
        </w:rPr>
      </w:pPr>
      <w:r>
        <w:rPr>
          <w:rFonts w:ascii="Times New Roman" w:eastAsia="Times New Roman" w:hAnsi="Times New Roman" w:cs="Times New Roman"/>
          <w:b/>
          <w:sz w:val="26"/>
          <w:szCs w:val="26"/>
        </w:rPr>
        <w:t>Boxplot là gì?</w:t>
      </w:r>
    </w:p>
    <w:p w14:paraId="1D99A45D"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Là biểu đồ thể hiện phân bố dữ liệu qua 5 giá trị tóm tắt:</w:t>
      </w:r>
    </w:p>
    <w:p w14:paraId="2A433B89"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Min, Q1, Median (Q2), Q3, Max, cùng với các giá trị ngoại lai (outliers).</w:t>
      </w:r>
    </w:p>
    <w:p w14:paraId="704FAFA3" w14:textId="77777777" w:rsidR="003B261E" w:rsidRDefault="00000000">
      <w:pPr>
        <w:spacing w:before="280"/>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Cách đọc:</w:t>
      </w:r>
    </w:p>
    <w:p w14:paraId="3C11FB3F" w14:textId="77777777" w:rsidR="003B261E" w:rsidRDefault="00000000">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Hộp (box): chứa 50% dữ liệu trung tâm (từ Q1 đến Q3).</w:t>
      </w:r>
    </w:p>
    <w:p w14:paraId="18E0839E" w14:textId="77777777" w:rsidR="003B261E" w:rsidRDefault="00000000">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giữa hộp: trung vị (median).</w:t>
      </w:r>
    </w:p>
    <w:p w14:paraId="7826152B"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“Râu” (whiskers): trải từ min đến max (trừ outliers).</w:t>
      </w:r>
    </w:p>
    <w:p w14:paraId="68070B7A"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Chấm ngoài hộp: giá trị ngoại lai.</w:t>
      </w:r>
    </w:p>
    <w:p w14:paraId="71504712" w14:textId="77777777" w:rsidR="003B261E" w:rsidRDefault="00000000">
      <w:pPr>
        <w:spacing w:before="280"/>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Cách diễn giải:</w:t>
      </w:r>
    </w:p>
    <w:tbl>
      <w:tblPr>
        <w:tblStyle w:val="a8"/>
        <w:tblW w:w="5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5"/>
        <w:gridCol w:w="3005"/>
      </w:tblGrid>
      <w:tr w:rsidR="003B261E" w14:paraId="6C477000" w14:textId="77777777">
        <w:trPr>
          <w:trHeight w:val="500"/>
        </w:trPr>
        <w:tc>
          <w:tcPr>
            <w:tcW w:w="2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37221" w14:textId="77777777" w:rsidR="003B261E"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Dấu hiệu</w:t>
            </w:r>
          </w:p>
        </w:tc>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E27BD" w14:textId="77777777" w:rsidR="003B261E"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Ý nghĩa</w:t>
            </w:r>
          </w:p>
        </w:tc>
      </w:tr>
      <w:tr w:rsidR="003B261E" w14:paraId="6178170E" w14:textId="77777777">
        <w:trPr>
          <w:trHeight w:val="500"/>
        </w:trPr>
        <w:tc>
          <w:tcPr>
            <w:tcW w:w="2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09109"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Hộp hẹp</w:t>
            </w:r>
          </w:p>
        </w:tc>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8C270"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ổn định, ít biến động</w:t>
            </w:r>
          </w:p>
        </w:tc>
      </w:tr>
      <w:tr w:rsidR="003B261E" w14:paraId="7A51636F" w14:textId="77777777">
        <w:trPr>
          <w:trHeight w:val="500"/>
        </w:trPr>
        <w:tc>
          <w:tcPr>
            <w:tcW w:w="2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96228"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Hộp rộng</w:t>
            </w:r>
          </w:p>
        </w:tc>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76BDB"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phân tán mạnh</w:t>
            </w:r>
          </w:p>
        </w:tc>
      </w:tr>
      <w:tr w:rsidR="003B261E" w14:paraId="14F975E6" w14:textId="77777777">
        <w:trPr>
          <w:trHeight w:val="500"/>
        </w:trPr>
        <w:tc>
          <w:tcPr>
            <w:tcW w:w="2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07FFA"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Median lệch về một phía</w:t>
            </w:r>
          </w:p>
        </w:tc>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A6DF7"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bị lệch (skewed)</w:t>
            </w:r>
          </w:p>
        </w:tc>
      </w:tr>
      <w:tr w:rsidR="003B261E" w14:paraId="1855CAA1" w14:textId="77777777">
        <w:trPr>
          <w:trHeight w:val="500"/>
        </w:trPr>
        <w:tc>
          <w:tcPr>
            <w:tcW w:w="2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CB1E0"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Có nhiều điểm ngoài râu</w:t>
            </w:r>
          </w:p>
        </w:tc>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0B67D"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Có nhiều ngoại lai</w:t>
            </w:r>
          </w:p>
        </w:tc>
      </w:tr>
    </w:tbl>
    <w:p w14:paraId="2E4B4793" w14:textId="77777777" w:rsidR="003B261E" w:rsidRDefault="00000000">
      <w:pPr>
        <w:pStyle w:val="Heading4"/>
        <w:spacing w:before="240" w:after="240"/>
      </w:pPr>
      <w:bookmarkStart w:id="17" w:name="_heading=h.s11aokh0tkb2" w:colFirst="0" w:colLast="0"/>
      <w:bookmarkEnd w:id="17"/>
      <w:r>
        <w:t>8. Khi gặp một tập dữ liệu có giá trị ngoại lai (outliers), bạn sẽ xử lý chúng như thế nào trước khi thực hiện thống kê mô tả?</w:t>
      </w:r>
    </w:p>
    <w:p w14:paraId="19059803" w14:textId="77777777" w:rsidR="003B261E" w:rsidRDefault="00000000">
      <w:pPr>
        <w:spacing w:before="360"/>
        <w:rPr>
          <w:b/>
        </w:rPr>
      </w:pPr>
      <w:r>
        <w:rPr>
          <w:b/>
        </w:rPr>
        <w:t>Bước 1: Phát hiện giá trị ngoại lai</w:t>
      </w:r>
    </w:p>
    <w:p w14:paraId="06A57B1E" w14:textId="77777777" w:rsidR="003B261E" w:rsidRDefault="00000000">
      <w:pPr>
        <w:spacing w:before="280"/>
        <w:rPr>
          <w:b/>
        </w:rPr>
      </w:pPr>
      <w:r>
        <w:rPr>
          <w:b/>
        </w:rPr>
        <w:t>Cách phổ biến:</w:t>
      </w:r>
    </w:p>
    <w:tbl>
      <w:tblPr>
        <w:tblStyle w:val="a9"/>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2"/>
        <w:gridCol w:w="3739"/>
        <w:gridCol w:w="2124"/>
      </w:tblGrid>
      <w:tr w:rsidR="003B261E" w14:paraId="266361AA" w14:textId="77777777">
        <w:trPr>
          <w:trHeight w:val="500"/>
        </w:trPr>
        <w:tc>
          <w:tcPr>
            <w:tcW w:w="3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0E114"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Phương pháp</w:t>
            </w:r>
          </w:p>
        </w:tc>
        <w:tc>
          <w:tcPr>
            <w:tcW w:w="3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77211" w14:textId="77777777" w:rsidR="003B261E"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p>
        </w:tc>
        <w:tc>
          <w:tcPr>
            <w:tcW w:w="2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FB9B0" w14:textId="77777777" w:rsidR="003B261E"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3B261E" w14:paraId="33BE2EA6" w14:textId="77777777">
        <w:trPr>
          <w:trHeight w:val="1310"/>
        </w:trPr>
        <w:tc>
          <w:tcPr>
            <w:tcW w:w="3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69099"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Boxplot (IQR method)</w:t>
            </w:r>
          </w:p>
        </w:tc>
        <w:tc>
          <w:tcPr>
            <w:tcW w:w="3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60F42" w14:textId="77777777" w:rsidR="003B261E" w:rsidRDefault="00000000">
            <w:pPr>
              <w:spacing w:before="240" w:after="240"/>
              <w:rPr>
                <w:rFonts w:ascii="Times New Roman" w:eastAsia="Times New Roman" w:hAnsi="Times New Roman" w:cs="Times New Roman"/>
                <w:sz w:val="26"/>
                <w:szCs w:val="26"/>
              </w:rPr>
            </w:pPr>
            <w:sdt>
              <w:sdtPr>
                <w:tag w:val="goog_rdk_13"/>
                <w:id w:val="-1660127989"/>
              </w:sdtPr>
              <w:sdtContent>
                <w:r>
                  <w:rPr>
                    <w:rFonts w:ascii="Cardo" w:eastAsia="Cardo" w:hAnsi="Cardo" w:cs="Cardo"/>
                    <w:sz w:val="26"/>
                    <w:szCs w:val="26"/>
                  </w:rPr>
                  <w:t>Tính IQR = Q3 – Q1 →</w:t>
                </w:r>
              </w:sdtContent>
            </w:sdt>
          </w:p>
          <w:p w14:paraId="25840A01"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ngoại lai nếu:</w:t>
            </w:r>
          </w:p>
          <w:p w14:paraId="55809696"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x &lt; Q1 – 1.5×IQR hoặc x &gt; Q3 + 1.5×IQR</w:t>
            </w:r>
          </w:p>
        </w:tc>
        <w:tc>
          <w:tcPr>
            <w:tcW w:w="2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DEA9C"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Dễ áp dụng, trực quan</w:t>
            </w:r>
          </w:p>
        </w:tc>
      </w:tr>
      <w:tr w:rsidR="003B261E" w14:paraId="1AE7EE5B" w14:textId="77777777">
        <w:trPr>
          <w:trHeight w:val="1040"/>
        </w:trPr>
        <w:tc>
          <w:tcPr>
            <w:tcW w:w="3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07730"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Z-score</w:t>
            </w:r>
          </w:p>
        </w:tc>
        <w:tc>
          <w:tcPr>
            <w:tcW w:w="3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940F4"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Chuẩn hóa dữ liệu:</w:t>
            </w:r>
          </w:p>
          <w:p w14:paraId="19FDCCA6"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z = (x – mean) / std</w:t>
            </w:r>
          </w:p>
          <w:p w14:paraId="38A0C775"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Nếu</w:t>
            </w:r>
          </w:p>
        </w:tc>
        <w:tc>
          <w:tcPr>
            <w:tcW w:w="2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0B477"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z</w:t>
            </w:r>
          </w:p>
        </w:tc>
      </w:tr>
      <w:tr w:rsidR="003B261E" w14:paraId="62DBE395" w14:textId="77777777">
        <w:trPr>
          <w:trHeight w:val="770"/>
        </w:trPr>
        <w:tc>
          <w:tcPr>
            <w:tcW w:w="3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FEA94"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Biểu đồ (Histogram, Scatterplot)</w:t>
            </w:r>
          </w:p>
        </w:tc>
        <w:tc>
          <w:tcPr>
            <w:tcW w:w="37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72195"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Quan sát các điểm lệch xa số đông</w:t>
            </w:r>
          </w:p>
        </w:tc>
        <w:tc>
          <w:tcPr>
            <w:tcW w:w="2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02798"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Dễ nhận biết trực quan</w:t>
            </w:r>
          </w:p>
        </w:tc>
      </w:tr>
    </w:tbl>
    <w:p w14:paraId="28B6C497" w14:textId="77777777" w:rsidR="003B261E" w:rsidRDefault="00000000">
      <w:pPr>
        <w:spacing w:before="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Bước 2: Đánh giá bản chất của outliers</w:t>
      </w:r>
    </w:p>
    <w:p w14:paraId="06A09932"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Trước khi xử lý, cần </w:t>
      </w:r>
      <w:r>
        <w:rPr>
          <w:rFonts w:ascii="Times New Roman" w:eastAsia="Times New Roman" w:hAnsi="Times New Roman" w:cs="Times New Roman"/>
          <w:b/>
          <w:sz w:val="26"/>
          <w:szCs w:val="26"/>
        </w:rPr>
        <w:t>xem outlier có hợp lý hay không</w:t>
      </w:r>
      <w:r>
        <w:rPr>
          <w:rFonts w:ascii="Times New Roman" w:eastAsia="Times New Roman" w:hAnsi="Times New Roman" w:cs="Times New Roman"/>
          <w:sz w:val="26"/>
          <w:szCs w:val="26"/>
        </w:rPr>
        <w:t>:</w:t>
      </w:r>
    </w:p>
    <w:p w14:paraId="5A21B973"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w:t>
      </w:r>
      <w:r>
        <w:rPr>
          <w:rFonts w:ascii="Times New Roman" w:eastAsia="Times New Roman" w:hAnsi="Times New Roman" w:cs="Times New Roman"/>
          <w:b/>
          <w:sz w:val="26"/>
          <w:szCs w:val="26"/>
        </w:rPr>
        <w:t>lỗi nhập liệu</w:t>
      </w:r>
      <w:sdt>
        <w:sdtPr>
          <w:tag w:val="goog_rdk_14"/>
          <w:id w:val="261659094"/>
        </w:sdtPr>
        <w:sdtContent>
          <w:r>
            <w:rPr>
              <w:rFonts w:ascii="Cardo" w:eastAsia="Cardo" w:hAnsi="Cardo" w:cs="Cardo"/>
              <w:sz w:val="26"/>
              <w:szCs w:val="26"/>
            </w:rPr>
            <w:t xml:space="preserve"> → nên loại bỏ.</w:t>
          </w:r>
        </w:sdtContent>
      </w:sdt>
    </w:p>
    <w:p w14:paraId="5AD46A03"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w:t>
      </w:r>
      <w:r>
        <w:rPr>
          <w:rFonts w:ascii="Times New Roman" w:eastAsia="Times New Roman" w:hAnsi="Times New Roman" w:cs="Times New Roman"/>
          <w:b/>
          <w:sz w:val="26"/>
          <w:szCs w:val="26"/>
        </w:rPr>
        <w:t>giá trị thực nhưng hiếm gặp</w:t>
      </w:r>
      <w:r>
        <w:rPr>
          <w:rFonts w:ascii="Times New Roman" w:eastAsia="Times New Roman" w:hAnsi="Times New Roman" w:cs="Times New Roman"/>
          <w:sz w:val="26"/>
          <w:szCs w:val="26"/>
        </w:rPr>
        <w:t xml:space="preserve"> (ví dụ: doanh thu đột biến, người thu nhập cao) → nên </w:t>
      </w:r>
      <w:r>
        <w:rPr>
          <w:rFonts w:ascii="Times New Roman" w:eastAsia="Times New Roman" w:hAnsi="Times New Roman" w:cs="Times New Roman"/>
          <w:b/>
          <w:sz w:val="26"/>
          <w:szCs w:val="26"/>
        </w:rPr>
        <w:t>giữ lại hoặc xử lý nhẹ nhàng</w:t>
      </w:r>
      <w:r>
        <w:rPr>
          <w:rFonts w:ascii="Times New Roman" w:eastAsia="Times New Roman" w:hAnsi="Times New Roman" w:cs="Times New Roman"/>
          <w:sz w:val="26"/>
          <w:szCs w:val="26"/>
        </w:rPr>
        <w:t>.</w:t>
      </w:r>
    </w:p>
    <w:p w14:paraId="21F3CAE3"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ảnh hưởng lớn đến thống kê → </w:t>
      </w:r>
      <w:r>
        <w:rPr>
          <w:rFonts w:ascii="Times New Roman" w:eastAsia="Times New Roman" w:hAnsi="Times New Roman" w:cs="Times New Roman"/>
          <w:b/>
          <w:sz w:val="26"/>
          <w:szCs w:val="26"/>
        </w:rPr>
        <w:t>dùng trung vị (median)</w:t>
      </w:r>
      <w:r>
        <w:rPr>
          <w:rFonts w:ascii="Times New Roman" w:eastAsia="Times New Roman" w:hAnsi="Times New Roman" w:cs="Times New Roman"/>
          <w:sz w:val="26"/>
          <w:szCs w:val="26"/>
        </w:rPr>
        <w:t xml:space="preserve"> thay vì trung bình (mean).</w:t>
      </w:r>
    </w:p>
    <w:p w14:paraId="20BB191E" w14:textId="77777777" w:rsidR="003B261E" w:rsidRDefault="00000000">
      <w:pPr>
        <w:spacing w:before="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Bước 3: Cách xử lý outliers</w:t>
      </w:r>
    </w:p>
    <w:tbl>
      <w:tblPr>
        <w:tblStyle w:val="aa"/>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59"/>
        <w:gridCol w:w="2768"/>
        <w:gridCol w:w="2998"/>
      </w:tblGrid>
      <w:tr w:rsidR="003B261E" w14:paraId="263B3278" w14:textId="77777777">
        <w:trPr>
          <w:trHeight w:val="500"/>
        </w:trPr>
        <w:tc>
          <w:tcPr>
            <w:tcW w:w="3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F65A5"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Phương pháp</w:t>
            </w:r>
          </w:p>
        </w:tc>
        <w:tc>
          <w:tcPr>
            <w:tcW w:w="2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B4B4C" w14:textId="77777777" w:rsidR="003B261E"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Khi sử dụng</w:t>
            </w:r>
          </w:p>
        </w:tc>
        <w:tc>
          <w:tcPr>
            <w:tcW w:w="29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49314" w14:textId="77777777" w:rsidR="003B261E"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Ghi chú</w:t>
            </w:r>
          </w:p>
        </w:tc>
      </w:tr>
      <w:tr w:rsidR="003B261E" w14:paraId="10056496" w14:textId="77777777">
        <w:trPr>
          <w:trHeight w:val="770"/>
        </w:trPr>
        <w:tc>
          <w:tcPr>
            <w:tcW w:w="3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BF504"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Xóa bỏ outliers</w:t>
            </w:r>
          </w:p>
        </w:tc>
        <w:tc>
          <w:tcPr>
            <w:tcW w:w="2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388FA"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Khi chắc chắn đó là lỗi hoặc không đại diện</w:t>
            </w:r>
          </w:p>
        </w:tc>
        <w:tc>
          <w:tcPr>
            <w:tcW w:w="29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A8F3A"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df = df[(x &gt; lower_bound) &amp; (x &lt; upper_bound)]</w:t>
            </w:r>
          </w:p>
        </w:tc>
      </w:tr>
      <w:tr w:rsidR="003B261E" w14:paraId="33BC7E33" w14:textId="77777777">
        <w:trPr>
          <w:trHeight w:val="1040"/>
        </w:trPr>
        <w:tc>
          <w:tcPr>
            <w:tcW w:w="3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09107"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Giới hạn (Capping / Winsorizing)</w:t>
            </w:r>
          </w:p>
        </w:tc>
        <w:tc>
          <w:tcPr>
            <w:tcW w:w="2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89EC5"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Khi muốn giữ dữ liệu nhưng giảm ảnh hưởng của outliers</w:t>
            </w:r>
          </w:p>
        </w:tc>
        <w:tc>
          <w:tcPr>
            <w:tcW w:w="29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FD49E"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Thay outlier bằng Q1 – 1.5×IQR hoặc Q3 + 1.5×IQR</w:t>
            </w:r>
          </w:p>
        </w:tc>
      </w:tr>
      <w:tr w:rsidR="003B261E" w14:paraId="7615244A" w14:textId="77777777">
        <w:trPr>
          <w:trHeight w:val="770"/>
        </w:trPr>
        <w:tc>
          <w:tcPr>
            <w:tcW w:w="3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24B55"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Biến đổi dữ liệu (Transformation)</w:t>
            </w:r>
          </w:p>
        </w:tc>
        <w:tc>
          <w:tcPr>
            <w:tcW w:w="2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0EFCB"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Khi dữ liệu lệch phải mạnh</w:t>
            </w:r>
          </w:p>
        </w:tc>
        <w:tc>
          <w:tcPr>
            <w:tcW w:w="29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C1884"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Dùng log, sqrt, hoặc Box-Cox transform</w:t>
            </w:r>
          </w:p>
        </w:tc>
      </w:tr>
      <w:tr w:rsidR="003B261E" w14:paraId="492A9CF7" w14:textId="77777777">
        <w:trPr>
          <w:trHeight w:val="770"/>
        </w:trPr>
        <w:tc>
          <w:tcPr>
            <w:tcW w:w="3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E2EC2"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Giữ nguyên và dùng chỉ số bền vững (Robust stats)</w:t>
            </w:r>
          </w:p>
        </w:tc>
        <w:tc>
          <w:tcPr>
            <w:tcW w:w="2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F49654"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Khi outliers có ý nghĩa</w:t>
            </w:r>
          </w:p>
        </w:tc>
        <w:tc>
          <w:tcPr>
            <w:tcW w:w="29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7E3CB"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Dùng </w:t>
            </w:r>
            <w:r>
              <w:rPr>
                <w:rFonts w:ascii="Times New Roman" w:eastAsia="Times New Roman" w:hAnsi="Times New Roman" w:cs="Times New Roman"/>
                <w:b/>
                <w:sz w:val="26"/>
                <w:szCs w:val="26"/>
              </w:rPr>
              <w:t>median</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IQR</w:t>
            </w:r>
            <w:r>
              <w:rPr>
                <w:rFonts w:ascii="Times New Roman" w:eastAsia="Times New Roman" w:hAnsi="Times New Roman" w:cs="Times New Roman"/>
                <w:sz w:val="26"/>
                <w:szCs w:val="26"/>
              </w:rPr>
              <w:t>, thay vì mean và std</w:t>
            </w:r>
          </w:p>
        </w:tc>
      </w:tr>
    </w:tbl>
    <w:p w14:paraId="02D48EBE" w14:textId="77777777" w:rsidR="003B261E" w:rsidRDefault="00000000">
      <w:pPr>
        <w:spacing w:before="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Tóm tắt quy trình</w:t>
      </w:r>
    </w:p>
    <w:p w14:paraId="2F74CECA" w14:textId="77777777" w:rsidR="003B261E" w:rsidRDefault="00000000">
      <w:pPr>
        <w:numPr>
          <w:ilvl w:val="0"/>
          <w:numId w:val="24"/>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Phát hiện</w:t>
      </w:r>
      <w:r>
        <w:rPr>
          <w:rFonts w:ascii="Times New Roman" w:eastAsia="Times New Roman" w:hAnsi="Times New Roman" w:cs="Times New Roman"/>
          <w:sz w:val="26"/>
          <w:szCs w:val="26"/>
        </w:rPr>
        <w:t xml:space="preserve"> outliers (Boxplot, Z-score, Visualization)</w:t>
      </w:r>
    </w:p>
    <w:p w14:paraId="2F2DE4F7" w14:textId="77777777" w:rsidR="003B261E" w:rsidRDefault="00000000">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tích nguyên nhân</w:t>
      </w:r>
      <w:sdt>
        <w:sdtPr>
          <w:tag w:val="goog_rdk_15"/>
          <w:id w:val="-1869686543"/>
        </w:sdtPr>
        <w:sdtContent>
          <w:r>
            <w:rPr>
              <w:rFonts w:ascii="Cardo" w:eastAsia="Cardo" w:hAnsi="Cardo" w:cs="Cardo"/>
              <w:sz w:val="26"/>
              <w:szCs w:val="26"/>
            </w:rPr>
            <w:t xml:space="preserve"> → lỗi hay giá trị thật</w:t>
          </w:r>
        </w:sdtContent>
      </w:sdt>
    </w:p>
    <w:p w14:paraId="0EB5B073" w14:textId="77777777" w:rsidR="003B261E" w:rsidRDefault="00000000">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Xử lý phù hợp: </w:t>
      </w:r>
      <w:r>
        <w:rPr>
          <w:rFonts w:ascii="Times New Roman" w:eastAsia="Times New Roman" w:hAnsi="Times New Roman" w:cs="Times New Roman"/>
          <w:sz w:val="26"/>
          <w:szCs w:val="26"/>
        </w:rPr>
        <w:t>Xóa / Giới hạn / Biến đổi / Giữ nguyên</w:t>
      </w:r>
    </w:p>
    <w:p w14:paraId="6B3EE1A6" w14:textId="77777777" w:rsidR="003B261E" w:rsidRDefault="00000000">
      <w:pPr>
        <w:numPr>
          <w:ilvl w:val="0"/>
          <w:numId w:val="24"/>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Kiểm tra lại</w:t>
      </w:r>
      <w:sdt>
        <w:sdtPr>
          <w:tag w:val="goog_rdk_16"/>
          <w:id w:val="-1840449672"/>
        </w:sdtPr>
        <w:sdtContent>
          <w:r>
            <w:rPr>
              <w:rFonts w:ascii="Cardo" w:eastAsia="Cardo" w:hAnsi="Cardo" w:cs="Cardo"/>
              <w:sz w:val="26"/>
              <w:szCs w:val="26"/>
            </w:rPr>
            <w:t xml:space="preserve"> → tính thống kê mô tả (mean, median, std, boxplot mới)</w:t>
          </w:r>
        </w:sdtContent>
      </w:sdt>
    </w:p>
    <w:p w14:paraId="66638E25" w14:textId="77777777" w:rsidR="003B261E" w:rsidRDefault="00000000">
      <w:pPr>
        <w:pStyle w:val="Heading3"/>
        <w:rPr>
          <w:rFonts w:ascii="Times New Roman" w:eastAsia="Times New Roman" w:hAnsi="Times New Roman" w:cs="Times New Roman"/>
        </w:rPr>
      </w:pPr>
      <w:bookmarkStart w:id="18" w:name="_Toc211011639"/>
      <w:r>
        <w:rPr>
          <w:rFonts w:ascii="Times New Roman" w:eastAsia="Times New Roman" w:hAnsi="Times New Roman" w:cs="Times New Roman"/>
        </w:rPr>
        <w:t>1.1.2. Bài làm mẫu</w:t>
      </w:r>
      <w:bookmarkEnd w:id="18"/>
    </w:p>
    <w:p w14:paraId="14511090"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Bài toán 1</w:t>
      </w:r>
      <w:r>
        <w:rPr>
          <w:rFonts w:ascii="Times New Roman" w:eastAsia="Times New Roman" w:hAnsi="Times New Roman" w:cs="Times New Roman"/>
          <w:sz w:val="26"/>
          <w:szCs w:val="26"/>
        </w:rPr>
        <w:t>: Thực hiện các nhiệm vụ trong bài toán 1 để làm quen với các thao tác cần làm để khám phá</w:t>
      </w:r>
    </w:p>
    <w:p w14:paraId="04F5261A"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w:t>
      </w:r>
    </w:p>
    <w:p w14:paraId="4BC3795A" w14:textId="77777777" w:rsidR="003B261E" w:rsidRDefault="003B261E">
      <w:pPr>
        <w:rPr>
          <w:rFonts w:ascii="Times New Roman" w:eastAsia="Times New Roman" w:hAnsi="Times New Roman" w:cs="Times New Roman"/>
          <w:sz w:val="26"/>
          <w:szCs w:val="26"/>
        </w:rPr>
      </w:pPr>
    </w:p>
    <w:p w14:paraId="25135D98"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Nhiệm vụ 1</w:t>
      </w:r>
      <w:r>
        <w:rPr>
          <w:rFonts w:ascii="Times New Roman" w:eastAsia="Times New Roman" w:hAnsi="Times New Roman" w:cs="Times New Roman"/>
          <w:sz w:val="26"/>
          <w:szCs w:val="26"/>
        </w:rPr>
        <w:t>: Khám phá dữ liệu COVID lấy tại https://ourworldindata.org /coronavirus</w:t>
      </w:r>
    </w:p>
    <w:p w14:paraId="72FA5945" w14:textId="77777777" w:rsidR="003B261E" w:rsidRDefault="003B261E">
      <w:pPr>
        <w:ind w:firstLine="720"/>
        <w:rPr>
          <w:rFonts w:ascii="Times New Roman" w:eastAsia="Times New Roman" w:hAnsi="Times New Roman" w:cs="Times New Roman"/>
          <w:sz w:val="26"/>
          <w:szCs w:val="26"/>
        </w:rPr>
      </w:pPr>
    </w:p>
    <w:p w14:paraId="093FB018"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Tính mean, median, mode, variance, standard deviation, range, percentile, quartile, interquartile range(IQR) sử dụng thư viện numpy và stats trên tập dữ liệu COVID.</w:t>
      </w:r>
    </w:p>
    <w:p w14:paraId="6B533E4A" w14:textId="77777777" w:rsidR="003B261E" w:rsidRDefault="003B261E">
      <w:pPr>
        <w:rPr>
          <w:rFonts w:ascii="Times New Roman" w:eastAsia="Times New Roman" w:hAnsi="Times New Roman" w:cs="Times New Roman"/>
          <w:sz w:val="26"/>
          <w:szCs w:val="26"/>
        </w:rPr>
      </w:pPr>
    </w:p>
    <w:p w14:paraId="73899836"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1. Các thư viện</w:t>
      </w:r>
    </w:p>
    <w:p w14:paraId="00A14F39"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numpy</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np</w:t>
      </w:r>
    </w:p>
    <w:p w14:paraId="4768FE12"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pandas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pd</w:t>
      </w:r>
    </w:p>
    <w:p w14:paraId="21E7D381"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scipy</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stats</w:t>
      </w:r>
    </w:p>
    <w:p w14:paraId="55A9CE6F"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6E61589B" w14:textId="77777777" w:rsidR="003B261E" w:rsidRDefault="00000000">
      <w:pPr>
        <w:ind w:firstLine="720"/>
        <w:rPr>
          <w:rFonts w:ascii="Courier New" w:eastAsia="Courier New" w:hAnsi="Courier New" w:cs="Courier New"/>
          <w:color w:val="6A9955"/>
          <w:sz w:val="21"/>
          <w:szCs w:val="21"/>
        </w:rPr>
      </w:pPr>
      <w:r>
        <w:rPr>
          <w:rFonts w:ascii="Times New Roman" w:eastAsia="Times New Roman" w:hAnsi="Times New Roman" w:cs="Times New Roman"/>
          <w:sz w:val="26"/>
          <w:szCs w:val="26"/>
        </w:rPr>
        <w:t>2. Tải dữ liệu từ file .csv</w:t>
      </w:r>
    </w:p>
    <w:p w14:paraId="27911BCF" w14:textId="77777777" w:rsidR="003B261E" w:rsidRDefault="00000000">
      <w:pPr>
        <w:ind w:left="720"/>
        <w:rPr>
          <w:rFonts w:ascii="Courier New" w:eastAsia="Courier New" w:hAnsi="Courier New" w:cs="Courier New"/>
          <w:color w:val="9CDCFE"/>
          <w:sz w:val="26"/>
          <w:szCs w:val="26"/>
        </w:rPr>
      </w:pPr>
      <w:r>
        <w:rPr>
          <w:rFonts w:ascii="Courier New" w:eastAsia="Courier New" w:hAnsi="Courier New" w:cs="Courier New"/>
          <w:color w:val="6A9955"/>
          <w:sz w:val="26"/>
          <w:szCs w:val="26"/>
        </w:rPr>
        <w:t># Load the .csv into a dataframe using read_csv</w:t>
      </w:r>
    </w:p>
    <w:p w14:paraId="04E4A474"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9CDCFE"/>
          <w:sz w:val="26"/>
          <w:szCs w:val="26"/>
        </w:rPr>
        <w:t>covid_data</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pd</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read_csv</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"covid-data.csv"</w:t>
      </w:r>
      <w:r>
        <w:rPr>
          <w:rFonts w:ascii="Courier New" w:eastAsia="Courier New" w:hAnsi="Courier New" w:cs="Courier New"/>
          <w:color w:val="CCCCCC"/>
          <w:sz w:val="26"/>
          <w:szCs w:val="26"/>
        </w:rPr>
        <w:t>)</w:t>
      </w:r>
    </w:p>
    <w:p w14:paraId="528597DC"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9CDCFE"/>
          <w:sz w:val="26"/>
          <w:szCs w:val="26"/>
        </w:rPr>
        <w:t>covid_data</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covid_data</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'iso_code'</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'continent'</w:t>
      </w:r>
      <w:r>
        <w:rPr>
          <w:rFonts w:ascii="Courier New" w:eastAsia="Courier New" w:hAnsi="Courier New" w:cs="Courier New"/>
          <w:color w:val="CCCCCC"/>
          <w:sz w:val="26"/>
          <w:szCs w:val="26"/>
        </w:rPr>
        <w:t>,</w:t>
      </w:r>
    </w:p>
    <w:p w14:paraId="6A1FA2B8"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E9178"/>
          <w:sz w:val="26"/>
          <w:szCs w:val="26"/>
        </w:rPr>
        <w:t>'location'</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'date'</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'total_cases'</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'new_cases'</w:t>
      </w:r>
      <w:r>
        <w:rPr>
          <w:rFonts w:ascii="Courier New" w:eastAsia="Courier New" w:hAnsi="Courier New" w:cs="Courier New"/>
          <w:color w:val="CCCCCC"/>
          <w:sz w:val="26"/>
          <w:szCs w:val="26"/>
        </w:rPr>
        <w:t>]]</w:t>
      </w:r>
    </w:p>
    <w:p w14:paraId="5AB257D7"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06E0BBA2"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3. Cái nhìn sơ bộ về dữ liệu</w:t>
      </w:r>
    </w:p>
    <w:p w14:paraId="768AF83C" w14:textId="77777777" w:rsidR="003B261E" w:rsidRDefault="00000000">
      <w:pPr>
        <w:rPr>
          <w:rFonts w:ascii="Courier New" w:eastAsia="Courier New" w:hAnsi="Courier New" w:cs="Courier New"/>
          <w:color w:val="6A9955"/>
          <w:sz w:val="26"/>
          <w:szCs w:val="26"/>
        </w:rPr>
      </w:pPr>
      <w:r>
        <w:rPr>
          <w:rFonts w:ascii="Times New Roman" w:eastAsia="Times New Roman" w:hAnsi="Times New Roman" w:cs="Times New Roman"/>
          <w:sz w:val="26"/>
          <w:szCs w:val="26"/>
        </w:rPr>
        <w:tab/>
      </w:r>
      <w:r>
        <w:rPr>
          <w:rFonts w:ascii="Courier New" w:eastAsia="Courier New" w:hAnsi="Courier New" w:cs="Courier New"/>
          <w:color w:val="6A9955"/>
          <w:sz w:val="26"/>
          <w:szCs w:val="26"/>
        </w:rPr>
        <w:t># Take a quick look at the data</w:t>
      </w:r>
    </w:p>
    <w:p w14:paraId="4C621374"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9CDCFE"/>
          <w:sz w:val="26"/>
          <w:szCs w:val="26"/>
        </w:rPr>
        <w:lastRenderedPageBreak/>
        <w:t>covid_data</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head</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5</w:t>
      </w:r>
      <w:r>
        <w:rPr>
          <w:rFonts w:ascii="Courier New" w:eastAsia="Courier New" w:hAnsi="Courier New" w:cs="Courier New"/>
          <w:color w:val="CCCCCC"/>
          <w:sz w:val="26"/>
          <w:szCs w:val="26"/>
        </w:rPr>
        <w:t>)</w:t>
      </w:r>
    </w:p>
    <w:p w14:paraId="69911424" w14:textId="77777777" w:rsidR="003B261E" w:rsidRDefault="00000000">
      <w:pPr>
        <w:shd w:val="clear" w:color="auto" w:fill="1F1F1F"/>
        <w:spacing w:line="325" w:lineRule="auto"/>
        <w:ind w:left="720"/>
        <w:rPr>
          <w:rFonts w:ascii="Courier New" w:eastAsia="Courier New" w:hAnsi="Courier New" w:cs="Courier New"/>
          <w:color w:val="9CDCFE"/>
          <w:sz w:val="26"/>
          <w:szCs w:val="26"/>
        </w:rPr>
      </w:pPr>
      <w:r>
        <w:rPr>
          <w:rFonts w:ascii="Courier New" w:eastAsia="Courier New" w:hAnsi="Courier New" w:cs="Courier New"/>
          <w:color w:val="9CDCFE"/>
          <w:sz w:val="26"/>
          <w:szCs w:val="26"/>
        </w:rPr>
        <w:t>covid_data</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dtypes</w:t>
      </w:r>
    </w:p>
    <w:p w14:paraId="7DBEA275" w14:textId="77777777" w:rsidR="003B261E" w:rsidRDefault="00000000">
      <w:pPr>
        <w:shd w:val="clear" w:color="auto" w:fill="1F1F1F"/>
        <w:spacing w:line="325" w:lineRule="auto"/>
        <w:ind w:left="720"/>
        <w:rPr>
          <w:rFonts w:ascii="Courier New" w:eastAsia="Courier New" w:hAnsi="Courier New" w:cs="Courier New"/>
          <w:color w:val="9CDCFE"/>
          <w:sz w:val="26"/>
          <w:szCs w:val="26"/>
        </w:rPr>
      </w:pPr>
      <w:r>
        <w:rPr>
          <w:rFonts w:ascii="Courier New" w:eastAsia="Courier New" w:hAnsi="Courier New" w:cs="Courier New"/>
          <w:color w:val="9CDCFE"/>
          <w:sz w:val="26"/>
          <w:szCs w:val="26"/>
        </w:rPr>
        <w:t>covid_data</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shape</w:t>
      </w:r>
    </w:p>
    <w:p w14:paraId="156B6C9A"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Output </w:t>
      </w:r>
    </w:p>
    <w:p w14:paraId="5531FA6E" w14:textId="77777777" w:rsidR="003B261E" w:rsidRDefault="00000000">
      <w:pPr>
        <w:ind w:left="720"/>
        <w:rPr>
          <w:rFonts w:ascii="Courier New" w:eastAsia="Courier New" w:hAnsi="Courier New" w:cs="Courier New"/>
          <w:sz w:val="26"/>
          <w:szCs w:val="26"/>
        </w:rPr>
      </w:pPr>
      <w:r>
        <w:rPr>
          <w:rFonts w:ascii="Courier New" w:eastAsia="Courier New" w:hAnsi="Courier New" w:cs="Courier New"/>
          <w:sz w:val="26"/>
          <w:szCs w:val="26"/>
        </w:rPr>
        <w:t>(262423, 6)</w:t>
      </w:r>
    </w:p>
    <w:p w14:paraId="7961276C" w14:textId="77777777" w:rsidR="003B261E" w:rsidRDefault="003B261E">
      <w:pPr>
        <w:ind w:left="720"/>
        <w:rPr>
          <w:rFonts w:ascii="Courier New" w:eastAsia="Courier New" w:hAnsi="Courier New" w:cs="Courier New"/>
          <w:sz w:val="26"/>
          <w:szCs w:val="26"/>
        </w:rPr>
      </w:pPr>
    </w:p>
    <w:p w14:paraId="1F3255CB"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4. Trung bình bộ dữ liệu</w:t>
      </w:r>
    </w:p>
    <w:p w14:paraId="69121473" w14:textId="77777777" w:rsidR="003B261E" w:rsidRDefault="00000000">
      <w:pPr>
        <w:shd w:val="clear" w:color="auto" w:fill="1F1F1F"/>
        <w:spacing w:line="325" w:lineRule="auto"/>
        <w:ind w:left="720"/>
        <w:rPr>
          <w:rFonts w:ascii="Courier New" w:eastAsia="Courier New" w:hAnsi="Courier New" w:cs="Courier New"/>
          <w:color w:val="6A9955"/>
          <w:sz w:val="26"/>
          <w:szCs w:val="26"/>
        </w:rPr>
      </w:pPr>
      <w:r>
        <w:rPr>
          <w:rFonts w:ascii="Courier New" w:eastAsia="Courier New" w:hAnsi="Courier New" w:cs="Courier New"/>
          <w:color w:val="6A9955"/>
          <w:sz w:val="26"/>
          <w:szCs w:val="26"/>
        </w:rPr>
        <w:t># Get the mean of the data</w:t>
      </w:r>
    </w:p>
    <w:p w14:paraId="75A77975"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9CDCFE"/>
          <w:sz w:val="26"/>
          <w:szCs w:val="26"/>
        </w:rPr>
        <w:t>data_mean</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np</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mean</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covid_data</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"new_cases"</w:t>
      </w:r>
      <w:r>
        <w:rPr>
          <w:rFonts w:ascii="Courier New" w:eastAsia="Courier New" w:hAnsi="Courier New" w:cs="Courier New"/>
          <w:color w:val="CCCCCC"/>
          <w:sz w:val="26"/>
          <w:szCs w:val="26"/>
        </w:rPr>
        <w:t>])</w:t>
      </w:r>
    </w:p>
    <w:p w14:paraId="34EB7D1C"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DCDCAA"/>
          <w:sz w:val="26"/>
          <w:szCs w:val="26"/>
        </w:rPr>
        <w:t>print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data_mean</w:t>
      </w:r>
      <w:r>
        <w:rPr>
          <w:rFonts w:ascii="Courier New" w:eastAsia="Courier New" w:hAnsi="Courier New" w:cs="Courier New"/>
          <w:color w:val="CCCCCC"/>
          <w:sz w:val="26"/>
          <w:szCs w:val="26"/>
        </w:rPr>
        <w:t>)</w:t>
      </w:r>
    </w:p>
    <w:p w14:paraId="492B5B89"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Output</w:t>
      </w:r>
    </w:p>
    <w:p w14:paraId="1F6371BC" w14:textId="77777777" w:rsidR="003B261E" w:rsidRDefault="00000000">
      <w:pPr>
        <w:ind w:left="720"/>
        <w:rPr>
          <w:rFonts w:ascii="Courier New" w:eastAsia="Courier New" w:hAnsi="Courier New" w:cs="Courier New"/>
          <w:sz w:val="26"/>
          <w:szCs w:val="26"/>
        </w:rPr>
      </w:pPr>
      <w:r>
        <w:rPr>
          <w:rFonts w:ascii="Courier New" w:eastAsia="Courier New" w:hAnsi="Courier New" w:cs="Courier New"/>
          <w:sz w:val="26"/>
          <w:szCs w:val="26"/>
        </w:rPr>
        <w:t>11646.118602640552</w:t>
      </w:r>
    </w:p>
    <w:p w14:paraId="450F0067" w14:textId="77777777" w:rsidR="003B261E" w:rsidRDefault="003B261E">
      <w:pPr>
        <w:ind w:left="720"/>
        <w:rPr>
          <w:rFonts w:ascii="Courier New" w:eastAsia="Courier New" w:hAnsi="Courier New" w:cs="Courier New"/>
          <w:sz w:val="26"/>
          <w:szCs w:val="26"/>
        </w:rPr>
      </w:pPr>
    </w:p>
    <w:p w14:paraId="6B8F57B7"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5. Trung vị của dữ liệu</w:t>
      </w:r>
    </w:p>
    <w:p w14:paraId="752501B0"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9CDCFE"/>
          <w:sz w:val="26"/>
          <w:szCs w:val="26"/>
        </w:rPr>
        <w:t>data_median</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np</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median</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covid_data</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"new_cases"</w:t>
      </w:r>
      <w:r>
        <w:rPr>
          <w:rFonts w:ascii="Courier New" w:eastAsia="Courier New" w:hAnsi="Courier New" w:cs="Courier New"/>
          <w:color w:val="CCCCCC"/>
          <w:sz w:val="26"/>
          <w:szCs w:val="26"/>
        </w:rPr>
        <w:t>])</w:t>
      </w:r>
    </w:p>
    <w:p w14:paraId="27BEA0AB"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DCDCAA"/>
          <w:sz w:val="26"/>
          <w:szCs w:val="26"/>
        </w:rPr>
        <w:t>print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data_median</w:t>
      </w:r>
      <w:r>
        <w:rPr>
          <w:rFonts w:ascii="Courier New" w:eastAsia="Courier New" w:hAnsi="Courier New" w:cs="Courier New"/>
          <w:color w:val="CCCCCC"/>
          <w:sz w:val="26"/>
          <w:szCs w:val="26"/>
        </w:rPr>
        <w:t>)</w:t>
      </w:r>
    </w:p>
    <w:p w14:paraId="572690F8"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Output </w:t>
      </w:r>
    </w:p>
    <w:p w14:paraId="7D94538E"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Nan</w:t>
      </w:r>
    </w:p>
    <w:p w14:paraId="3E566A25" w14:textId="77777777" w:rsidR="003B261E" w:rsidRDefault="003B261E">
      <w:pPr>
        <w:ind w:left="720"/>
        <w:rPr>
          <w:rFonts w:ascii="Times New Roman" w:eastAsia="Times New Roman" w:hAnsi="Times New Roman" w:cs="Times New Roman"/>
          <w:sz w:val="26"/>
          <w:szCs w:val="26"/>
        </w:rPr>
      </w:pPr>
    </w:p>
    <w:p w14:paraId="1432D527"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6. Lấy chế độ của dữ liệu</w:t>
      </w:r>
    </w:p>
    <w:p w14:paraId="7D27E61F"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9CDCFE"/>
          <w:sz w:val="26"/>
          <w:szCs w:val="26"/>
        </w:rPr>
        <w:t>data_mode</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stats</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mode</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covid_data</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"new_cases"</w:t>
      </w:r>
      <w:r>
        <w:rPr>
          <w:rFonts w:ascii="Courier New" w:eastAsia="Courier New" w:hAnsi="Courier New" w:cs="Courier New"/>
          <w:color w:val="CCCCCC"/>
          <w:sz w:val="26"/>
          <w:szCs w:val="26"/>
        </w:rPr>
        <w:t>])</w:t>
      </w:r>
    </w:p>
    <w:p w14:paraId="7EB432DC"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DCDCAA"/>
          <w:sz w:val="26"/>
          <w:szCs w:val="26"/>
        </w:rPr>
        <w:t>print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data_mode</w:t>
      </w:r>
      <w:r>
        <w:rPr>
          <w:rFonts w:ascii="Courier New" w:eastAsia="Courier New" w:hAnsi="Courier New" w:cs="Courier New"/>
          <w:color w:val="CCCCCC"/>
          <w:sz w:val="26"/>
          <w:szCs w:val="26"/>
        </w:rPr>
        <w:t>)</w:t>
      </w:r>
    </w:p>
    <w:p w14:paraId="62102F03"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Output </w:t>
      </w:r>
    </w:p>
    <w:p w14:paraId="21E86121"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ModeResult(mode=np.float64(0.0), count=np.int64(83311))</w:t>
      </w:r>
    </w:p>
    <w:p w14:paraId="6AE2FD10" w14:textId="77777777" w:rsidR="003B261E" w:rsidRDefault="003B261E">
      <w:pPr>
        <w:ind w:left="720"/>
        <w:rPr>
          <w:rFonts w:ascii="Times New Roman" w:eastAsia="Times New Roman" w:hAnsi="Times New Roman" w:cs="Times New Roman"/>
          <w:sz w:val="26"/>
          <w:szCs w:val="26"/>
        </w:rPr>
      </w:pPr>
    </w:p>
    <w:p w14:paraId="211332FE"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7. Lấy phương sai của dữ liệu</w:t>
      </w:r>
    </w:p>
    <w:p w14:paraId="78980E91"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9CDCFE"/>
          <w:sz w:val="26"/>
          <w:szCs w:val="26"/>
        </w:rPr>
        <w:t>data_variance</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np</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var</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covid_data</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"new_cases"</w:t>
      </w:r>
      <w:r>
        <w:rPr>
          <w:rFonts w:ascii="Courier New" w:eastAsia="Courier New" w:hAnsi="Courier New" w:cs="Courier New"/>
          <w:color w:val="CCCCCC"/>
          <w:sz w:val="26"/>
          <w:szCs w:val="26"/>
        </w:rPr>
        <w:t>])</w:t>
      </w:r>
    </w:p>
    <w:p w14:paraId="7C73B7C6"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DCDCAA"/>
          <w:sz w:val="26"/>
          <w:szCs w:val="26"/>
        </w:rPr>
        <w:t>print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data_variance</w:t>
      </w:r>
      <w:r>
        <w:rPr>
          <w:rFonts w:ascii="Courier New" w:eastAsia="Courier New" w:hAnsi="Courier New" w:cs="Courier New"/>
          <w:color w:val="CCCCCC"/>
          <w:sz w:val="26"/>
          <w:szCs w:val="26"/>
        </w:rPr>
        <w:t>)</w:t>
      </w:r>
    </w:p>
    <w:p w14:paraId="7E5E24BB"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Output </w:t>
      </w:r>
    </w:p>
    <w:p w14:paraId="7CB4193C"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6635622519.376551</w:t>
      </w:r>
    </w:p>
    <w:p w14:paraId="24390404" w14:textId="77777777" w:rsidR="003B261E" w:rsidRDefault="003B261E">
      <w:pPr>
        <w:ind w:left="720"/>
        <w:rPr>
          <w:rFonts w:ascii="Times New Roman" w:eastAsia="Times New Roman" w:hAnsi="Times New Roman" w:cs="Times New Roman"/>
          <w:sz w:val="26"/>
          <w:szCs w:val="26"/>
        </w:rPr>
      </w:pPr>
    </w:p>
    <w:p w14:paraId="3A5BD29D" w14:textId="77777777" w:rsidR="003B261E" w:rsidRDefault="003B261E">
      <w:pPr>
        <w:ind w:left="720"/>
        <w:rPr>
          <w:rFonts w:ascii="Times New Roman" w:eastAsia="Times New Roman" w:hAnsi="Times New Roman" w:cs="Times New Roman"/>
          <w:sz w:val="26"/>
          <w:szCs w:val="26"/>
        </w:rPr>
      </w:pPr>
    </w:p>
    <w:p w14:paraId="6FAB9D9C"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8. Lấy độ lệch chuẩn của dữ liệu</w:t>
      </w:r>
    </w:p>
    <w:p w14:paraId="25CA5BF0"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9CDCFE"/>
          <w:sz w:val="26"/>
          <w:szCs w:val="26"/>
        </w:rPr>
        <w:t>data_sd</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np</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std</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covid_data</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"new_cases"</w:t>
      </w:r>
      <w:r>
        <w:rPr>
          <w:rFonts w:ascii="Courier New" w:eastAsia="Courier New" w:hAnsi="Courier New" w:cs="Courier New"/>
          <w:color w:val="CCCCCC"/>
          <w:sz w:val="26"/>
          <w:szCs w:val="26"/>
        </w:rPr>
        <w:t>])</w:t>
      </w:r>
    </w:p>
    <w:p w14:paraId="5F35E02D"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DCDCAA"/>
          <w:sz w:val="26"/>
          <w:szCs w:val="26"/>
        </w:rPr>
        <w:t>print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data_sd</w:t>
      </w:r>
      <w:r>
        <w:rPr>
          <w:rFonts w:ascii="Courier New" w:eastAsia="Courier New" w:hAnsi="Courier New" w:cs="Courier New"/>
          <w:color w:val="CCCCCC"/>
          <w:sz w:val="26"/>
          <w:szCs w:val="26"/>
        </w:rPr>
        <w:t>)</w:t>
      </w:r>
    </w:p>
    <w:p w14:paraId="30E5FDF5"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Output</w:t>
      </w:r>
    </w:p>
    <w:p w14:paraId="024C7128"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81459.33046236355</w:t>
      </w:r>
    </w:p>
    <w:p w14:paraId="499DB424" w14:textId="77777777" w:rsidR="003B261E" w:rsidRDefault="003B261E">
      <w:pPr>
        <w:ind w:left="720"/>
        <w:rPr>
          <w:rFonts w:ascii="Courier New" w:eastAsia="Courier New" w:hAnsi="Courier New" w:cs="Courier New"/>
          <w:sz w:val="26"/>
          <w:szCs w:val="26"/>
        </w:rPr>
      </w:pPr>
    </w:p>
    <w:p w14:paraId="4214B427"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9.Tính giá trị lớn nhất và nhỏ nhất của dữ liệu</w:t>
      </w:r>
    </w:p>
    <w:p w14:paraId="2F501C4D"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9CDCFE"/>
          <w:sz w:val="26"/>
          <w:szCs w:val="26"/>
        </w:rPr>
        <w:t>data_max</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np</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max</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covid_data</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"new_cases"</w:t>
      </w:r>
      <w:r>
        <w:rPr>
          <w:rFonts w:ascii="Courier New" w:eastAsia="Courier New" w:hAnsi="Courier New" w:cs="Courier New"/>
          <w:color w:val="CCCCCC"/>
          <w:sz w:val="26"/>
          <w:szCs w:val="26"/>
        </w:rPr>
        <w:t>])</w:t>
      </w:r>
    </w:p>
    <w:p w14:paraId="2F5A9189"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9CDCFE"/>
          <w:sz w:val="26"/>
          <w:szCs w:val="26"/>
        </w:rPr>
        <w:t>data_min</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np</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min</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covid_data</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"new_cases"</w:t>
      </w:r>
      <w:r>
        <w:rPr>
          <w:rFonts w:ascii="Courier New" w:eastAsia="Courier New" w:hAnsi="Courier New" w:cs="Courier New"/>
          <w:color w:val="CCCCCC"/>
          <w:sz w:val="26"/>
          <w:szCs w:val="26"/>
        </w:rPr>
        <w:t>])</w:t>
      </w:r>
    </w:p>
    <w:p w14:paraId="408E0D43"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DCDCAA"/>
          <w:sz w:val="26"/>
          <w:szCs w:val="26"/>
        </w:rPr>
        <w:t>print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data_max</w:t>
      </w:r>
      <w:r>
        <w:rPr>
          <w:rFonts w:ascii="Courier New" w:eastAsia="Courier New" w:hAnsi="Courier New" w:cs="Courier New"/>
          <w:color w:val="CCCCCC"/>
          <w:sz w:val="26"/>
          <w:szCs w:val="26"/>
        </w:rPr>
        <w:t>)</w:t>
      </w:r>
    </w:p>
    <w:p w14:paraId="249F8AAC"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DCDCAA"/>
          <w:sz w:val="26"/>
          <w:szCs w:val="26"/>
        </w:rPr>
        <w:t>print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data_min</w:t>
      </w:r>
      <w:r>
        <w:rPr>
          <w:rFonts w:ascii="Courier New" w:eastAsia="Courier New" w:hAnsi="Courier New" w:cs="Courier New"/>
          <w:color w:val="CCCCCC"/>
          <w:sz w:val="26"/>
          <w:szCs w:val="26"/>
        </w:rPr>
        <w:t>)</w:t>
      </w:r>
    </w:p>
    <w:p w14:paraId="1797BF54"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Output</w:t>
      </w:r>
    </w:p>
    <w:p w14:paraId="3393C100"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4082893.0</w:t>
      </w:r>
    </w:p>
    <w:p w14:paraId="465FDB6A"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0.0</w:t>
      </w:r>
    </w:p>
    <w:p w14:paraId="6671571C" w14:textId="77777777" w:rsidR="003B261E" w:rsidRDefault="003B261E">
      <w:pPr>
        <w:ind w:left="720"/>
        <w:rPr>
          <w:rFonts w:ascii="Times New Roman" w:eastAsia="Times New Roman" w:hAnsi="Times New Roman" w:cs="Times New Roman"/>
          <w:sz w:val="26"/>
          <w:szCs w:val="26"/>
        </w:rPr>
      </w:pPr>
    </w:p>
    <w:p w14:paraId="2527B2B4"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10. Lấy phần trăm thứ 60 của dữ liệu</w:t>
      </w:r>
    </w:p>
    <w:p w14:paraId="7EFF5B95"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9CDCFE"/>
          <w:sz w:val="26"/>
          <w:szCs w:val="26"/>
        </w:rPr>
        <w:t>data_percentile</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np</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percentile</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covid_data</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"new_cases"</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60</w:t>
      </w:r>
      <w:r>
        <w:rPr>
          <w:rFonts w:ascii="Courier New" w:eastAsia="Courier New" w:hAnsi="Courier New" w:cs="Courier New"/>
          <w:color w:val="CCCCCC"/>
          <w:sz w:val="26"/>
          <w:szCs w:val="26"/>
        </w:rPr>
        <w:t>)</w:t>
      </w:r>
    </w:p>
    <w:p w14:paraId="25696C2D"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DCDCAA"/>
          <w:sz w:val="26"/>
          <w:szCs w:val="26"/>
        </w:rPr>
        <w:t>print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data_percentile</w:t>
      </w:r>
      <w:r>
        <w:rPr>
          <w:rFonts w:ascii="Courier New" w:eastAsia="Courier New" w:hAnsi="Courier New" w:cs="Courier New"/>
          <w:color w:val="CCCCCC"/>
          <w:sz w:val="26"/>
          <w:szCs w:val="26"/>
        </w:rPr>
        <w:t>)</w:t>
      </w:r>
    </w:p>
    <w:p w14:paraId="5867B65D"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Output</w:t>
      </w:r>
    </w:p>
    <w:p w14:paraId="1DCBFA95"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Nan</w:t>
      </w:r>
    </w:p>
    <w:p w14:paraId="3558F614"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11. Lấy các phần tử của dữ liệu</w:t>
      </w:r>
    </w:p>
    <w:p w14:paraId="30E52FD6"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9CDCFE"/>
          <w:sz w:val="26"/>
          <w:szCs w:val="26"/>
        </w:rPr>
        <w:t>data_quartile</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np</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quantile</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covid_data</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"new_cases"</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0.75</w:t>
      </w:r>
      <w:r>
        <w:rPr>
          <w:rFonts w:ascii="Courier New" w:eastAsia="Courier New" w:hAnsi="Courier New" w:cs="Courier New"/>
          <w:color w:val="CCCCCC"/>
          <w:sz w:val="26"/>
          <w:szCs w:val="26"/>
        </w:rPr>
        <w:t>)</w:t>
      </w:r>
    </w:p>
    <w:p w14:paraId="63690506"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DCDCAA"/>
          <w:sz w:val="26"/>
          <w:szCs w:val="26"/>
        </w:rPr>
        <w:t>print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data_quartile</w:t>
      </w:r>
      <w:r>
        <w:rPr>
          <w:rFonts w:ascii="Courier New" w:eastAsia="Courier New" w:hAnsi="Courier New" w:cs="Courier New"/>
          <w:color w:val="CCCCCC"/>
          <w:sz w:val="26"/>
          <w:szCs w:val="26"/>
        </w:rPr>
        <w:t>)</w:t>
      </w:r>
    </w:p>
    <w:p w14:paraId="4EF2A0AE"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Output</w:t>
      </w:r>
    </w:p>
    <w:p w14:paraId="4D0B0375"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Nan</w:t>
      </w:r>
    </w:p>
    <w:p w14:paraId="3A908DF3" w14:textId="77777777" w:rsidR="003B261E" w:rsidRDefault="003B261E">
      <w:pPr>
        <w:ind w:left="720"/>
        <w:rPr>
          <w:rFonts w:ascii="Times New Roman" w:eastAsia="Times New Roman" w:hAnsi="Times New Roman" w:cs="Times New Roman"/>
          <w:sz w:val="26"/>
          <w:szCs w:val="26"/>
        </w:rPr>
      </w:pPr>
    </w:p>
    <w:p w14:paraId="56A27313"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12. Nhận IQR của dữ liệu</w:t>
      </w:r>
    </w:p>
    <w:p w14:paraId="31258AE7"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9CDCFE"/>
          <w:sz w:val="26"/>
          <w:szCs w:val="26"/>
        </w:rPr>
        <w:t>data_IQR</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stats</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iqr</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covid_data</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"new_cases"</w:t>
      </w:r>
      <w:r>
        <w:rPr>
          <w:rFonts w:ascii="Courier New" w:eastAsia="Courier New" w:hAnsi="Courier New" w:cs="Courier New"/>
          <w:color w:val="CCCCCC"/>
          <w:sz w:val="26"/>
          <w:szCs w:val="26"/>
        </w:rPr>
        <w:t>])</w:t>
      </w:r>
    </w:p>
    <w:p w14:paraId="084E8215"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DCDCAA"/>
          <w:sz w:val="26"/>
          <w:szCs w:val="26"/>
        </w:rPr>
        <w:t>print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data_IQR</w:t>
      </w:r>
      <w:r>
        <w:rPr>
          <w:rFonts w:ascii="Courier New" w:eastAsia="Courier New" w:hAnsi="Courier New" w:cs="Courier New"/>
          <w:color w:val="CCCCCC"/>
          <w:sz w:val="26"/>
          <w:szCs w:val="26"/>
        </w:rPr>
        <w:t>)</w:t>
      </w:r>
    </w:p>
    <w:p w14:paraId="46E12204"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Output </w:t>
      </w:r>
    </w:p>
    <w:p w14:paraId="45E2CABF"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Nan</w:t>
      </w:r>
    </w:p>
    <w:p w14:paraId="2888CC51" w14:textId="77777777" w:rsidR="003B261E" w:rsidRDefault="00000000">
      <w:pPr>
        <w:spacing w:before="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Nhận xét tổng quan về notebook “Khám phá dữ liệu COVID”</w:t>
      </w:r>
    </w:p>
    <w:p w14:paraId="23130B7B" w14:textId="77777777" w:rsidR="003B261E" w:rsidRDefault="00000000">
      <w:pPr>
        <w:spacing w:before="280"/>
        <w:rPr>
          <w:b/>
        </w:rPr>
      </w:pPr>
      <w:r>
        <w:rPr>
          <w:b/>
        </w:rPr>
        <w:t>1. Cấu trúc bài làm</w:t>
      </w:r>
    </w:p>
    <w:p w14:paraId="2CAC2F2C"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Bài được trình bày </w:t>
      </w:r>
      <w:r>
        <w:rPr>
          <w:rFonts w:ascii="Times New Roman" w:eastAsia="Times New Roman" w:hAnsi="Times New Roman" w:cs="Times New Roman"/>
          <w:b/>
          <w:sz w:val="26"/>
          <w:szCs w:val="26"/>
        </w:rPr>
        <w:t>theo quy trình chuẩn của phân tích dữ liệu</w:t>
      </w:r>
      <w:r>
        <w:rPr>
          <w:rFonts w:ascii="Times New Roman" w:eastAsia="Times New Roman" w:hAnsi="Times New Roman" w:cs="Times New Roman"/>
          <w:sz w:val="26"/>
          <w:szCs w:val="26"/>
        </w:rPr>
        <w:t>:</w:t>
      </w:r>
    </w:p>
    <w:p w14:paraId="649A7B61" w14:textId="77777777" w:rsidR="003B261E" w:rsidRDefault="00000000">
      <w:pPr>
        <w:numPr>
          <w:ilvl w:val="1"/>
          <w:numId w:val="1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Nạp thư viện (NumPy, Pandas, SciPy).</w:t>
      </w:r>
    </w:p>
    <w:p w14:paraId="157C349F" w14:textId="77777777" w:rsidR="003B261E" w:rsidRDefault="00000000">
      <w:pPr>
        <w:numPr>
          <w:ilvl w:val="1"/>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Tải dữ liệu </w:t>
      </w:r>
      <w:r>
        <w:rPr>
          <w:rFonts w:ascii="Times New Roman" w:eastAsia="Times New Roman" w:hAnsi="Times New Roman" w:cs="Times New Roman"/>
          <w:color w:val="188038"/>
          <w:sz w:val="26"/>
          <w:szCs w:val="26"/>
        </w:rPr>
        <w:t>covid-data.csv</w:t>
      </w:r>
      <w:r>
        <w:rPr>
          <w:rFonts w:ascii="Times New Roman" w:eastAsia="Times New Roman" w:hAnsi="Times New Roman" w:cs="Times New Roman"/>
          <w:sz w:val="26"/>
          <w:szCs w:val="26"/>
        </w:rPr>
        <w:t>.</w:t>
      </w:r>
    </w:p>
    <w:p w14:paraId="58FB7F51" w14:textId="77777777" w:rsidR="003B261E" w:rsidRDefault="00000000">
      <w:pPr>
        <w:numPr>
          <w:ilvl w:val="1"/>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Khám phá, xử lý dữ liệu.</w:t>
      </w:r>
    </w:p>
    <w:p w14:paraId="4350322C" w14:textId="77777777" w:rsidR="003B261E" w:rsidRDefault="00000000">
      <w:pPr>
        <w:numPr>
          <w:ilvl w:val="1"/>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thống kê mô tả.</w:t>
      </w:r>
    </w:p>
    <w:p w14:paraId="76A1A377" w14:textId="77777777" w:rsidR="003B261E" w:rsidRDefault="00000000">
      <w:pPr>
        <w:numPr>
          <w:ilvl w:val="1"/>
          <w:numId w:val="1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Biểu diễn dữ liệu bằng đồ thị.</w:t>
      </w:r>
    </w:p>
    <w:p w14:paraId="3208F222"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Bố cục logic, có phần tiêu đề rõ ràng cho từng bước (1, 2, 3,…).</w:t>
      </w:r>
    </w:p>
    <w:p w14:paraId="1C3DDD64" w14:textId="77777777" w:rsidR="003B261E" w:rsidRDefault="00000000">
      <w:pPr>
        <w:spacing w:before="280"/>
        <w:rPr>
          <w:b/>
        </w:rPr>
      </w:pPr>
      <w:r>
        <w:rPr>
          <w:b/>
        </w:rPr>
        <w:t>2. Về xử lý dữ liệu</w:t>
      </w:r>
    </w:p>
    <w:p w14:paraId="0C631368"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bước </w:t>
      </w:r>
      <w:r>
        <w:rPr>
          <w:rFonts w:ascii="Times New Roman" w:eastAsia="Times New Roman" w:hAnsi="Times New Roman" w:cs="Times New Roman"/>
          <w:b/>
          <w:sz w:val="26"/>
          <w:szCs w:val="26"/>
        </w:rPr>
        <w:t>chọn các cột cần thiết</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iso_code</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continent</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location</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date</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total_cases</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new_cases</w:t>
      </w:r>
      <w:sdt>
        <w:sdtPr>
          <w:tag w:val="goog_rdk_17"/>
          <w:id w:val="-904327802"/>
        </w:sdtPr>
        <w:sdtContent>
          <w:r>
            <w:rPr>
              <w:rFonts w:ascii="Cardo" w:eastAsia="Cardo" w:hAnsi="Cardo" w:cs="Cardo"/>
              <w:sz w:val="26"/>
              <w:szCs w:val="26"/>
            </w:rPr>
            <w:t>) → hợp lý, giúp tập trung vào thông tin quan trọng.</w:t>
          </w:r>
        </w:sdtContent>
      </w:sdt>
    </w:p>
    <w:p w14:paraId="4FEC3A99"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Cần bổ sung thêm phần </w:t>
      </w:r>
      <w:r>
        <w:rPr>
          <w:rFonts w:ascii="Times New Roman" w:eastAsia="Times New Roman" w:hAnsi="Times New Roman" w:cs="Times New Roman"/>
          <w:b/>
          <w:sz w:val="26"/>
          <w:szCs w:val="26"/>
        </w:rPr>
        <w:t>kiểm tra giá trị thiếu (missing values)</w:t>
      </w:r>
      <w:r>
        <w:rPr>
          <w:rFonts w:ascii="Times New Roman" w:eastAsia="Times New Roman" w:hAnsi="Times New Roman" w:cs="Times New Roman"/>
          <w:sz w:val="26"/>
          <w:szCs w:val="26"/>
        </w:rPr>
        <w:t xml:space="preserve"> hoặc </w:t>
      </w:r>
      <w:r>
        <w:rPr>
          <w:rFonts w:ascii="Times New Roman" w:eastAsia="Times New Roman" w:hAnsi="Times New Roman" w:cs="Times New Roman"/>
          <w:b/>
          <w:sz w:val="26"/>
          <w:szCs w:val="26"/>
        </w:rPr>
        <w:t>ngoại lai (outliers)</w:t>
      </w:r>
      <w:r>
        <w:rPr>
          <w:rFonts w:ascii="Times New Roman" w:eastAsia="Times New Roman" w:hAnsi="Times New Roman" w:cs="Times New Roman"/>
          <w:sz w:val="26"/>
          <w:szCs w:val="26"/>
        </w:rPr>
        <w:t xml:space="preserve"> trước khi thống kê, vì dữ liệu COVID thường có nhiều ngày không ghi nhận ca.</w:t>
      </w:r>
    </w:p>
    <w:p w14:paraId="3490D3CD" w14:textId="77777777" w:rsidR="003B261E" w:rsidRDefault="00000000">
      <w:pPr>
        <w:spacing w:before="240" w:after="240"/>
        <w:rPr>
          <w:b/>
        </w:rPr>
      </w:pPr>
      <w:r>
        <w:rPr>
          <w:b/>
        </w:rPr>
        <w:t>3. Về thống kê mô tả</w:t>
      </w:r>
    </w:p>
    <w:p w14:paraId="331A3F9B"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Sử dụng đúng các thước đo cơ bản: </w:t>
      </w:r>
      <w:r>
        <w:rPr>
          <w:rFonts w:ascii="Times New Roman" w:eastAsia="Times New Roman" w:hAnsi="Times New Roman" w:cs="Times New Roman"/>
          <w:b/>
          <w:sz w:val="26"/>
          <w:szCs w:val="26"/>
        </w:rPr>
        <w:t>mean, median, std, max, min</w:t>
      </w:r>
      <w:r>
        <w:rPr>
          <w:rFonts w:ascii="Times New Roman" w:eastAsia="Times New Roman" w:hAnsi="Times New Roman" w:cs="Times New Roman"/>
          <w:sz w:val="26"/>
          <w:szCs w:val="26"/>
        </w:rPr>
        <w:t xml:space="preserve"> → cho thấy khả năng hiểu và áp dụng các chỉ số mô tả.</w:t>
      </w:r>
    </w:p>
    <w:p w14:paraId="1106F8E0"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cải thiện thêm bằng việc </w:t>
      </w:r>
      <w:r>
        <w:rPr>
          <w:rFonts w:ascii="Times New Roman" w:eastAsia="Times New Roman" w:hAnsi="Times New Roman" w:cs="Times New Roman"/>
          <w:b/>
          <w:sz w:val="26"/>
          <w:szCs w:val="26"/>
        </w:rPr>
        <w:t>so sánh phân bố giữa các châu lục hoặc quốc gia</w:t>
      </w:r>
      <w:sdt>
        <w:sdtPr>
          <w:tag w:val="goog_rdk_18"/>
          <w:id w:val="-1737766185"/>
        </w:sdtPr>
        <w:sdtContent>
          <w:r>
            <w:rPr>
              <w:rFonts w:ascii="Cardo" w:eastAsia="Cardo" w:hAnsi="Cardo" w:cs="Cardo"/>
              <w:sz w:val="26"/>
              <w:szCs w:val="26"/>
            </w:rPr>
            <w:t xml:space="preserve"> → giúp kết quả có tính phân tích sâu hơn.</w:t>
          </w:r>
        </w:sdtContent>
      </w:sdt>
    </w:p>
    <w:p w14:paraId="53865B80" w14:textId="77777777" w:rsidR="003B261E" w:rsidRDefault="00000000">
      <w:pPr>
        <w:spacing w:before="280"/>
        <w:rPr>
          <w:b/>
        </w:rPr>
      </w:pPr>
      <w:r>
        <w:rPr>
          <w:b/>
        </w:rPr>
        <w:t>4. Về trực quan hóa (Visualization)</w:t>
      </w:r>
    </w:p>
    <w:p w14:paraId="64712B31"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Nếu có biểu đồ (Histogram, Boxplot, Line chart theo thời gian), thì đây là điểm mạnh vì giúp nhận ra xu hướng tăng/giảm số ca.</w:t>
      </w:r>
    </w:p>
    <w:p w14:paraId="6492F401"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Tuy nhiên, cần ghi </w:t>
      </w:r>
      <w:r>
        <w:rPr>
          <w:rFonts w:ascii="Times New Roman" w:eastAsia="Times New Roman" w:hAnsi="Times New Roman" w:cs="Times New Roman"/>
          <w:b/>
          <w:sz w:val="26"/>
          <w:szCs w:val="26"/>
        </w:rPr>
        <w:t>nhận xét dưới mỗi biểu đồ</w:t>
      </w:r>
      <w:r>
        <w:rPr>
          <w:rFonts w:ascii="Times New Roman" w:eastAsia="Times New Roman" w:hAnsi="Times New Roman" w:cs="Times New Roman"/>
          <w:sz w:val="26"/>
          <w:szCs w:val="26"/>
        </w:rPr>
        <w:t xml:space="preserve"> (ví dụ: “Số ca tăng mạnh từ tháng 3”, “Dữ liệu lệch phải do đỉnh dịch”). → điều này giúp thể hiện tư duy phân tích chứ không chỉ chạy code.</w:t>
      </w:r>
    </w:p>
    <w:p w14:paraId="74A7B835" w14:textId="77777777" w:rsidR="003B261E" w:rsidRDefault="00000000">
      <w:pPr>
        <w:spacing w:before="280"/>
        <w:rPr>
          <w:b/>
        </w:rPr>
      </w:pPr>
      <w:r>
        <w:rPr>
          <w:b/>
        </w:rPr>
        <w:t>5. Về kỹ năng phân tích</w:t>
      </w:r>
    </w:p>
    <w:p w14:paraId="6152AE08"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Bài cho thấy người học </w:t>
      </w:r>
      <w:r>
        <w:rPr>
          <w:rFonts w:ascii="Times New Roman" w:eastAsia="Times New Roman" w:hAnsi="Times New Roman" w:cs="Times New Roman"/>
          <w:b/>
          <w:sz w:val="26"/>
          <w:szCs w:val="26"/>
        </w:rPr>
        <w:t>hiểu quy trình phân tích dữ liệu cơ bản</w:t>
      </w:r>
      <w:r>
        <w:rPr>
          <w:rFonts w:ascii="Times New Roman" w:eastAsia="Times New Roman" w:hAnsi="Times New Roman" w:cs="Times New Roman"/>
          <w:sz w:val="26"/>
          <w:szCs w:val="26"/>
        </w:rPr>
        <w:t>.</w:t>
      </w:r>
    </w:p>
    <w:p w14:paraId="3BEB4E96"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Các phép tính được triển khai đúng cú pháp, logic.</w:t>
      </w:r>
    </w:p>
    <w:p w14:paraId="4D3296A0"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Cần chú trọng hơn phần </w:t>
      </w:r>
      <w:r>
        <w:rPr>
          <w:rFonts w:ascii="Times New Roman" w:eastAsia="Times New Roman" w:hAnsi="Times New Roman" w:cs="Times New Roman"/>
          <w:b/>
          <w:sz w:val="26"/>
          <w:szCs w:val="26"/>
        </w:rPr>
        <w:t>giải thích ý nghĩa kết quả thống kê</w:t>
      </w:r>
      <w:r>
        <w:rPr>
          <w:rFonts w:ascii="Times New Roman" w:eastAsia="Times New Roman" w:hAnsi="Times New Roman" w:cs="Times New Roman"/>
          <w:sz w:val="26"/>
          <w:szCs w:val="26"/>
        </w:rPr>
        <w:t>: ví dụ, “độ lệch chuẩn cao cho thấy số ca biến động lớn giữa các ngày”.</w:t>
      </w:r>
    </w:p>
    <w:p w14:paraId="28C95291" w14:textId="77777777" w:rsidR="003B261E" w:rsidRDefault="003B261E">
      <w:pPr>
        <w:spacing w:before="240" w:after="240"/>
        <w:ind w:left="720"/>
        <w:rPr>
          <w:rFonts w:ascii="Times New Roman" w:eastAsia="Times New Roman" w:hAnsi="Times New Roman" w:cs="Times New Roman"/>
          <w:sz w:val="26"/>
          <w:szCs w:val="26"/>
        </w:rPr>
      </w:pPr>
    </w:p>
    <w:p w14:paraId="4E71415E"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Nhiệm vụ 2</w:t>
      </w:r>
      <w:r>
        <w:rPr>
          <w:rFonts w:ascii="Times New Roman" w:eastAsia="Times New Roman" w:hAnsi="Times New Roman" w:cs="Times New Roman"/>
          <w:sz w:val="26"/>
          <w:szCs w:val="26"/>
        </w:rPr>
        <w:t>: Khám phá và xử lý dữ liệu Marketing Campaign lấy tại</w:t>
      </w:r>
    </w:p>
    <w:p w14:paraId="69E591EE"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https://www.kaggle.com/datasets/imakash3011/customer-personality-analysis</w:t>
      </w:r>
    </w:p>
    <w:p w14:paraId="271C4F0C" w14:textId="77777777" w:rsidR="003B261E" w:rsidRDefault="003B261E">
      <w:pPr>
        <w:rPr>
          <w:rFonts w:ascii="Times New Roman" w:eastAsia="Times New Roman" w:hAnsi="Times New Roman" w:cs="Times New Roman"/>
          <w:sz w:val="26"/>
          <w:szCs w:val="26"/>
        </w:rPr>
      </w:pPr>
    </w:p>
    <w:p w14:paraId="0411554E"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Import thư viện và nạp dữ liệu vào notebook</w:t>
      </w:r>
    </w:p>
    <w:p w14:paraId="280251ED" w14:textId="77777777" w:rsidR="003B261E" w:rsidRDefault="00000000">
      <w:pPr>
        <w:shd w:val="clear" w:color="auto" w:fill="1F1F1F"/>
        <w:spacing w:line="325" w:lineRule="auto"/>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pandas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pd</w:t>
      </w:r>
    </w:p>
    <w:p w14:paraId="7C0DBA99"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marketing_data</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pd</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read_csv</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"marketing_campaign.csv"</w:t>
      </w:r>
      <w:r>
        <w:rPr>
          <w:rFonts w:ascii="Courier New" w:eastAsia="Courier New" w:hAnsi="Courier New" w:cs="Courier New"/>
          <w:color w:val="CCCCCC"/>
          <w:sz w:val="26"/>
          <w:szCs w:val="26"/>
        </w:rPr>
        <w:t>)</w:t>
      </w:r>
    </w:p>
    <w:p w14:paraId="35BC870E"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lastRenderedPageBreak/>
        <w:t>marketing_data</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marketing_data</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'ID'</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'Year_Birth'</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'Education'</w:t>
      </w:r>
      <w:r>
        <w:rPr>
          <w:rFonts w:ascii="Courier New" w:eastAsia="Courier New" w:hAnsi="Courier New" w:cs="Courier New"/>
          <w:color w:val="CCCCCC"/>
          <w:sz w:val="26"/>
          <w:szCs w:val="26"/>
        </w:rPr>
        <w:t>,</w:t>
      </w:r>
    </w:p>
    <w:p w14:paraId="1C95E726"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CE9178"/>
          <w:sz w:val="26"/>
          <w:szCs w:val="26"/>
        </w:rPr>
        <w:t>'Marital_Status'</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'Income'</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'Kidhome'</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'Teenhome'</w:t>
      </w:r>
      <w:r>
        <w:rPr>
          <w:rFonts w:ascii="Courier New" w:eastAsia="Courier New" w:hAnsi="Courier New" w:cs="Courier New"/>
          <w:color w:val="CCCCCC"/>
          <w:sz w:val="26"/>
          <w:szCs w:val="26"/>
        </w:rPr>
        <w:t>,</w:t>
      </w:r>
    </w:p>
    <w:p w14:paraId="3DD16616"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CE9178"/>
          <w:sz w:val="26"/>
          <w:szCs w:val="26"/>
        </w:rPr>
        <w:t>'Dt_Customer'</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'Recency'</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'NumStorePurchases'</w:t>
      </w:r>
      <w:r>
        <w:rPr>
          <w:rFonts w:ascii="Courier New" w:eastAsia="Courier New" w:hAnsi="Courier New" w:cs="Courier New"/>
          <w:color w:val="CCCCCC"/>
          <w:sz w:val="26"/>
          <w:szCs w:val="26"/>
        </w:rPr>
        <w:t>,</w:t>
      </w:r>
    </w:p>
    <w:p w14:paraId="25462632"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CE9178"/>
          <w:sz w:val="26"/>
          <w:szCs w:val="26"/>
        </w:rPr>
        <w:t>'NumWebVisitsMonth'</w:t>
      </w:r>
      <w:r>
        <w:rPr>
          <w:rFonts w:ascii="Courier New" w:eastAsia="Courier New" w:hAnsi="Courier New" w:cs="Courier New"/>
          <w:color w:val="CCCCCC"/>
          <w:sz w:val="26"/>
          <w:szCs w:val="26"/>
        </w:rPr>
        <w:t>]]</w:t>
      </w:r>
    </w:p>
    <w:p w14:paraId="0F341B97" w14:textId="77777777" w:rsidR="003B261E" w:rsidRDefault="003B261E">
      <w:pPr>
        <w:rPr>
          <w:rFonts w:ascii="Times New Roman" w:eastAsia="Times New Roman" w:hAnsi="Times New Roman" w:cs="Times New Roman"/>
          <w:sz w:val="26"/>
          <w:szCs w:val="26"/>
        </w:rPr>
      </w:pPr>
    </w:p>
    <w:p w14:paraId="5D133803"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Loại bỏ dữ liệu trùng lặp</w:t>
      </w:r>
    </w:p>
    <w:p w14:paraId="4558A1DB"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marketing_data</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head</w:t>
      </w:r>
      <w:r>
        <w:rPr>
          <w:rFonts w:ascii="Courier New" w:eastAsia="Courier New" w:hAnsi="Courier New" w:cs="Courier New"/>
          <w:color w:val="CCCCCC"/>
          <w:sz w:val="26"/>
          <w:szCs w:val="26"/>
        </w:rPr>
        <w:t>()</w:t>
      </w:r>
    </w:p>
    <w:p w14:paraId="7446356F"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6A9955"/>
          <w:sz w:val="26"/>
          <w:szCs w:val="26"/>
        </w:rPr>
        <w:t># Remove duplicates across the columns in our dataset:</w:t>
      </w:r>
    </w:p>
    <w:p w14:paraId="447CCC39"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marketing_data_duplicate</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marketing_data</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drop_duplicates</w:t>
      </w:r>
      <w:r>
        <w:rPr>
          <w:rFonts w:ascii="Courier New" w:eastAsia="Courier New" w:hAnsi="Courier New" w:cs="Courier New"/>
          <w:color w:val="CCCCCC"/>
          <w:sz w:val="26"/>
          <w:szCs w:val="26"/>
        </w:rPr>
        <w:t>()</w:t>
      </w:r>
    </w:p>
    <w:p w14:paraId="02B38BF0"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6A9955"/>
          <w:sz w:val="26"/>
          <w:szCs w:val="26"/>
        </w:rPr>
        <w:t># Delete a specified row at index value 1:</w:t>
      </w:r>
    </w:p>
    <w:p w14:paraId="3D0C38E0"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marketing_data</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drop</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labels</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1</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axis</w:t>
      </w:r>
      <w:r>
        <w:rPr>
          <w:rFonts w:ascii="Courier New" w:eastAsia="Courier New" w:hAnsi="Courier New" w:cs="Courier New"/>
          <w:color w:val="D4D4D4"/>
          <w:sz w:val="26"/>
          <w:szCs w:val="26"/>
        </w:rPr>
        <w:t>=</w:t>
      </w:r>
      <w:r>
        <w:rPr>
          <w:rFonts w:ascii="Courier New" w:eastAsia="Courier New" w:hAnsi="Courier New" w:cs="Courier New"/>
          <w:color w:val="B5CEA8"/>
          <w:sz w:val="26"/>
          <w:szCs w:val="26"/>
        </w:rPr>
        <w:t>0</w:t>
      </w:r>
      <w:r>
        <w:rPr>
          <w:rFonts w:ascii="Courier New" w:eastAsia="Courier New" w:hAnsi="Courier New" w:cs="Courier New"/>
          <w:color w:val="CCCCCC"/>
          <w:sz w:val="26"/>
          <w:szCs w:val="26"/>
        </w:rPr>
        <w:t>)</w:t>
      </w:r>
    </w:p>
    <w:p w14:paraId="18EEB62E"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6A9955"/>
          <w:sz w:val="26"/>
          <w:szCs w:val="26"/>
        </w:rPr>
        <w:t># Delete a single column</w:t>
      </w:r>
    </w:p>
    <w:p w14:paraId="18CFD429"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marketing_data</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drop</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labels</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'Year_Birth'</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axis</w:t>
      </w:r>
      <w:r>
        <w:rPr>
          <w:rFonts w:ascii="Courier New" w:eastAsia="Courier New" w:hAnsi="Courier New" w:cs="Courier New"/>
          <w:color w:val="D4D4D4"/>
          <w:sz w:val="26"/>
          <w:szCs w:val="26"/>
        </w:rPr>
        <w:t>=</w:t>
      </w:r>
      <w:r>
        <w:rPr>
          <w:rFonts w:ascii="Courier New" w:eastAsia="Courier New" w:hAnsi="Courier New" w:cs="Courier New"/>
          <w:color w:val="B5CEA8"/>
          <w:sz w:val="26"/>
          <w:szCs w:val="26"/>
        </w:rPr>
        <w:t>1</w:t>
      </w:r>
      <w:r>
        <w:rPr>
          <w:rFonts w:ascii="Courier New" w:eastAsia="Courier New" w:hAnsi="Courier New" w:cs="Courier New"/>
          <w:color w:val="CCCCCC"/>
          <w:sz w:val="26"/>
          <w:szCs w:val="26"/>
        </w:rPr>
        <w:t>)</w:t>
      </w:r>
    </w:p>
    <w:p w14:paraId="780AED60"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Output </w:t>
      </w:r>
    </w:p>
    <w:p w14:paraId="56417CD3" w14:textId="77777777" w:rsidR="003B261E"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B58765D" wp14:editId="3BC1C7B2">
            <wp:extent cx="5731200" cy="2133600"/>
            <wp:effectExtent l="0" t="0" r="0" b="0"/>
            <wp:docPr id="184372222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
                    <a:srcRect/>
                    <a:stretch>
                      <a:fillRect/>
                    </a:stretch>
                  </pic:blipFill>
                  <pic:spPr>
                    <a:xfrm>
                      <a:off x="0" y="0"/>
                      <a:ext cx="5731200" cy="2133600"/>
                    </a:xfrm>
                    <a:prstGeom prst="rect">
                      <a:avLst/>
                    </a:prstGeom>
                    <a:ln/>
                  </pic:spPr>
                </pic:pic>
              </a:graphicData>
            </a:graphic>
          </wp:inline>
        </w:drawing>
      </w:r>
    </w:p>
    <w:p w14:paraId="295E9BB9" w14:textId="77777777" w:rsidR="003B261E" w:rsidRDefault="003B261E">
      <w:pPr>
        <w:rPr>
          <w:rFonts w:ascii="Times New Roman" w:eastAsia="Times New Roman" w:hAnsi="Times New Roman" w:cs="Times New Roman"/>
          <w:sz w:val="26"/>
          <w:szCs w:val="26"/>
        </w:rPr>
      </w:pPr>
    </w:p>
    <w:p w14:paraId="2D88BF5B"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Thay thế dữ liệu và thay đổi định dạng của dữ liệu</w:t>
      </w:r>
    </w:p>
    <w:p w14:paraId="7221D3E8"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6A9955"/>
          <w:sz w:val="26"/>
          <w:szCs w:val="26"/>
        </w:rPr>
        <w:t># Replace the values in Teenhome with has teen and has no teen</w:t>
      </w:r>
    </w:p>
    <w:p w14:paraId="16CB60EC"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marketing_data</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'Teenhome_replaced'</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marketing_data</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'Teenhome'</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replace</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0</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1</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2</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'has no teen'</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'has teen'</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'has teen'</w:t>
      </w:r>
      <w:r>
        <w:rPr>
          <w:rFonts w:ascii="Courier New" w:eastAsia="Courier New" w:hAnsi="Courier New" w:cs="Courier New"/>
          <w:color w:val="CCCCCC"/>
          <w:sz w:val="26"/>
          <w:szCs w:val="26"/>
        </w:rPr>
        <w:t>])</w:t>
      </w:r>
    </w:p>
    <w:p w14:paraId="1351F81B"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6A9955"/>
          <w:sz w:val="26"/>
          <w:szCs w:val="26"/>
        </w:rPr>
        <w:t># Fill NAs in the Income column</w:t>
      </w:r>
    </w:p>
    <w:p w14:paraId="4AA7EA64"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marketing_data</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'Income'</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marketing_data</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'Income'</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fillna</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0</w:t>
      </w:r>
      <w:r>
        <w:rPr>
          <w:rFonts w:ascii="Courier New" w:eastAsia="Courier New" w:hAnsi="Courier New" w:cs="Courier New"/>
          <w:color w:val="CCCCCC"/>
          <w:sz w:val="26"/>
          <w:szCs w:val="26"/>
        </w:rPr>
        <w:t>)</w:t>
      </w:r>
    </w:p>
    <w:p w14:paraId="26D7DC37"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6A9955"/>
          <w:sz w:val="26"/>
          <w:szCs w:val="26"/>
        </w:rPr>
        <w:lastRenderedPageBreak/>
        <w:t># Change the data type of the Income column from float to int</w:t>
      </w:r>
    </w:p>
    <w:p w14:paraId="4227F44F"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marketing_data</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'Income_changed'</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marketing_data</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'Income'</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astype</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int</w:t>
      </w:r>
      <w:r>
        <w:rPr>
          <w:rFonts w:ascii="Courier New" w:eastAsia="Courier New" w:hAnsi="Courier New" w:cs="Courier New"/>
          <w:color w:val="CCCCCC"/>
          <w:sz w:val="26"/>
          <w:szCs w:val="26"/>
        </w:rPr>
        <w:t>)</w:t>
      </w:r>
    </w:p>
    <w:p w14:paraId="11D45BBC" w14:textId="77777777" w:rsidR="003B261E" w:rsidRDefault="003B261E">
      <w:pPr>
        <w:shd w:val="clear" w:color="auto" w:fill="1F1F1F"/>
        <w:spacing w:line="325" w:lineRule="auto"/>
        <w:rPr>
          <w:rFonts w:ascii="Courier New" w:eastAsia="Courier New" w:hAnsi="Courier New" w:cs="Courier New"/>
          <w:color w:val="CCCCCC"/>
          <w:sz w:val="26"/>
          <w:szCs w:val="26"/>
        </w:rPr>
      </w:pPr>
    </w:p>
    <w:p w14:paraId="1ACFF764"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6A9955"/>
          <w:sz w:val="26"/>
          <w:szCs w:val="26"/>
        </w:rPr>
        <w:t># In ra 5 dòng đầu tiên để kiểm tra kết quả</w:t>
      </w:r>
    </w:p>
    <w:p w14:paraId="375284BB"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DCDCAA"/>
          <w:sz w:val="26"/>
          <w:szCs w:val="26"/>
        </w:rPr>
        <w:t>print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marketing_data</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head</w:t>
      </w:r>
      <w:r>
        <w:rPr>
          <w:rFonts w:ascii="Courier New" w:eastAsia="Courier New" w:hAnsi="Courier New" w:cs="Courier New"/>
          <w:color w:val="CCCCCC"/>
          <w:sz w:val="26"/>
          <w:szCs w:val="26"/>
        </w:rPr>
        <w:t>())</w:t>
      </w:r>
    </w:p>
    <w:p w14:paraId="73BAC5C2"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Output</w:t>
      </w:r>
    </w:p>
    <w:p w14:paraId="5F419CC9" w14:textId="77777777" w:rsidR="003B261E"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416BF86" wp14:editId="47BE3293">
            <wp:extent cx="5731200" cy="3670300"/>
            <wp:effectExtent l="0" t="0" r="0" b="0"/>
            <wp:docPr id="18437221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7328A7DA" w14:textId="77777777" w:rsidR="003B261E" w:rsidRDefault="003B261E">
      <w:pPr>
        <w:rPr>
          <w:rFonts w:ascii="Times New Roman" w:eastAsia="Times New Roman" w:hAnsi="Times New Roman" w:cs="Times New Roman"/>
          <w:sz w:val="26"/>
          <w:szCs w:val="26"/>
        </w:rPr>
      </w:pPr>
    </w:p>
    <w:p w14:paraId="79BC586B"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 Xử lý dữ liệu thiếu</w:t>
      </w:r>
    </w:p>
    <w:p w14:paraId="4998F562"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6A9955"/>
          <w:sz w:val="26"/>
          <w:szCs w:val="26"/>
        </w:rPr>
        <w:t># Check for missing values using the isnull and sum methods</w:t>
      </w:r>
    </w:p>
    <w:p w14:paraId="0C0A9BD4"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marketing_data</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isnull</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sum</w:t>
      </w:r>
      <w:r>
        <w:rPr>
          <w:rFonts w:ascii="Courier New" w:eastAsia="Courier New" w:hAnsi="Courier New" w:cs="Courier New"/>
          <w:color w:val="CCCCCC"/>
          <w:sz w:val="26"/>
          <w:szCs w:val="26"/>
        </w:rPr>
        <w:t>()</w:t>
      </w:r>
    </w:p>
    <w:p w14:paraId="0E08C4B9"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6A9955"/>
          <w:sz w:val="26"/>
          <w:szCs w:val="26"/>
        </w:rPr>
        <w:t># Drop missing values using the dropna method</w:t>
      </w:r>
    </w:p>
    <w:p w14:paraId="016FA33C"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marketing_data_withoutna</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marketing_data</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dropna</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how</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'any'</w:t>
      </w:r>
      <w:r>
        <w:rPr>
          <w:rFonts w:ascii="Courier New" w:eastAsia="Courier New" w:hAnsi="Courier New" w:cs="Courier New"/>
          <w:color w:val="CCCCCC"/>
          <w:sz w:val="26"/>
          <w:szCs w:val="26"/>
        </w:rPr>
        <w:t>)</w:t>
      </w:r>
    </w:p>
    <w:p w14:paraId="32D5E6DA" w14:textId="77777777" w:rsidR="003B261E" w:rsidRDefault="00000000">
      <w:pPr>
        <w:shd w:val="clear" w:color="auto" w:fill="1F1F1F"/>
        <w:spacing w:line="325" w:lineRule="auto"/>
        <w:rPr>
          <w:rFonts w:ascii="Courier New" w:eastAsia="Courier New" w:hAnsi="Courier New" w:cs="Courier New"/>
          <w:color w:val="9CDCFE"/>
          <w:sz w:val="26"/>
          <w:szCs w:val="26"/>
        </w:rPr>
      </w:pPr>
      <w:r>
        <w:rPr>
          <w:rFonts w:ascii="Courier New" w:eastAsia="Courier New" w:hAnsi="Courier New" w:cs="Courier New"/>
          <w:color w:val="9CDCFE"/>
          <w:sz w:val="26"/>
          <w:szCs w:val="26"/>
        </w:rPr>
        <w:t>marketing_data_withoutna</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shape</w:t>
      </w:r>
    </w:p>
    <w:p w14:paraId="5305F98F"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Output </w:t>
      </w:r>
    </w:p>
    <w:p w14:paraId="2743C96A"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(2240, 13)</w:t>
      </w:r>
    </w:p>
    <w:p w14:paraId="6E92BD39" w14:textId="77777777" w:rsidR="003B261E" w:rsidRDefault="003B261E">
      <w:pPr>
        <w:rPr>
          <w:rFonts w:ascii="Times New Roman" w:eastAsia="Times New Roman" w:hAnsi="Times New Roman" w:cs="Times New Roman"/>
          <w:sz w:val="26"/>
          <w:szCs w:val="26"/>
        </w:rPr>
      </w:pPr>
    </w:p>
    <w:p w14:paraId="0E722C1F" w14:textId="77777777" w:rsidR="003B261E" w:rsidRDefault="00000000">
      <w:pPr>
        <w:spacing w:befor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Nhận xét tổng quan về bài “Khám phá và xử lý dữ liệu Marketing Campaign”</w:t>
      </w:r>
    </w:p>
    <w:p w14:paraId="4D1350D7" w14:textId="77777777" w:rsidR="003B261E" w:rsidRDefault="00000000">
      <w:pPr>
        <w:spacing w:before="280"/>
        <w:rPr>
          <w:rFonts w:ascii="Times New Roman" w:eastAsia="Times New Roman" w:hAnsi="Times New Roman" w:cs="Times New Roman"/>
          <w:sz w:val="26"/>
          <w:szCs w:val="26"/>
        </w:rPr>
      </w:pPr>
      <w:r>
        <w:rPr>
          <w:rFonts w:ascii="Times New Roman" w:eastAsia="Times New Roman" w:hAnsi="Times New Roman" w:cs="Times New Roman"/>
          <w:sz w:val="26"/>
          <w:szCs w:val="26"/>
        </w:rPr>
        <w:t>1. Cấu trúc và bố cục</w:t>
      </w:r>
    </w:p>
    <w:p w14:paraId="79112F0E"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Bài được trình bày khá </w:t>
      </w:r>
      <w:r>
        <w:rPr>
          <w:rFonts w:ascii="Times New Roman" w:eastAsia="Times New Roman" w:hAnsi="Times New Roman" w:cs="Times New Roman"/>
          <w:b/>
          <w:sz w:val="26"/>
          <w:szCs w:val="26"/>
        </w:rPr>
        <w:t>rõ ràng và theo trình tự hợp lý</w:t>
      </w:r>
      <w:r>
        <w:rPr>
          <w:rFonts w:ascii="Times New Roman" w:eastAsia="Times New Roman" w:hAnsi="Times New Roman" w:cs="Times New Roman"/>
          <w:sz w:val="26"/>
          <w:szCs w:val="26"/>
        </w:rPr>
        <w:t>:</w:t>
      </w:r>
    </w:p>
    <w:p w14:paraId="23471BF5" w14:textId="77777777" w:rsidR="003B261E" w:rsidRDefault="00000000">
      <w:pPr>
        <w:numPr>
          <w:ilvl w:val="1"/>
          <w:numId w:val="19"/>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Import thư viện và nạp dữ liệu</w:t>
      </w:r>
    </w:p>
    <w:p w14:paraId="7A0840D2" w14:textId="77777777" w:rsidR="003B261E" w:rsidRDefault="00000000">
      <w:pPr>
        <w:numPr>
          <w:ilvl w:val="1"/>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Loại bỏ dữ liệu trùng</w:t>
      </w:r>
    </w:p>
    <w:p w14:paraId="29ABA8AF" w14:textId="77777777" w:rsidR="003B261E" w:rsidRDefault="00000000">
      <w:pPr>
        <w:numPr>
          <w:ilvl w:val="1"/>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dữ liệu rỗng (missing values)</w:t>
      </w:r>
    </w:p>
    <w:p w14:paraId="397306BC" w14:textId="77777777" w:rsidR="003B261E" w:rsidRDefault="00000000">
      <w:pPr>
        <w:numPr>
          <w:ilvl w:val="1"/>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thống kê mô tả</w:t>
      </w:r>
    </w:p>
    <w:p w14:paraId="0CD626E1" w14:textId="77777777" w:rsidR="003B261E" w:rsidRDefault="00000000">
      <w:pPr>
        <w:numPr>
          <w:ilvl w:val="1"/>
          <w:numId w:val="19"/>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Trực quan hóa dữ liệu</w:t>
      </w:r>
    </w:p>
    <w:p w14:paraId="0E9E2B48"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Cách tổ chức này thể hiện hiểu biết tốt về </w:t>
      </w:r>
      <w:r>
        <w:rPr>
          <w:rFonts w:ascii="Times New Roman" w:eastAsia="Times New Roman" w:hAnsi="Times New Roman" w:cs="Times New Roman"/>
          <w:b/>
          <w:sz w:val="26"/>
          <w:szCs w:val="26"/>
        </w:rPr>
        <w:t>pipeline phân tích dữ liệu thực tế</w:t>
      </w:r>
      <w:r>
        <w:rPr>
          <w:rFonts w:ascii="Times New Roman" w:eastAsia="Times New Roman" w:hAnsi="Times New Roman" w:cs="Times New Roman"/>
          <w:sz w:val="26"/>
          <w:szCs w:val="26"/>
        </w:rPr>
        <w:t>.</w:t>
      </w:r>
    </w:p>
    <w:p w14:paraId="64EF1CB4" w14:textId="77777777" w:rsidR="003B261E" w:rsidRDefault="00000000">
      <w:pPr>
        <w:spacing w:before="280"/>
        <w:rPr>
          <w:rFonts w:ascii="Times New Roman" w:eastAsia="Times New Roman" w:hAnsi="Times New Roman" w:cs="Times New Roman"/>
          <w:sz w:val="26"/>
          <w:szCs w:val="26"/>
        </w:rPr>
      </w:pPr>
      <w:r>
        <w:rPr>
          <w:rFonts w:ascii="Times New Roman" w:eastAsia="Times New Roman" w:hAnsi="Times New Roman" w:cs="Times New Roman"/>
          <w:sz w:val="26"/>
          <w:szCs w:val="26"/>
        </w:rPr>
        <w:t>2. Xử lý và làm sạch dữ liệu</w:t>
      </w:r>
    </w:p>
    <w:p w14:paraId="442D2465"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bước </w:t>
      </w:r>
      <w:r>
        <w:rPr>
          <w:rFonts w:ascii="Times New Roman" w:eastAsia="Times New Roman" w:hAnsi="Times New Roman" w:cs="Times New Roman"/>
          <w:b/>
          <w:sz w:val="26"/>
          <w:szCs w:val="26"/>
        </w:rPr>
        <w:t>loại bỏ trùng lặp (</w:t>
      </w:r>
      <w:r>
        <w:rPr>
          <w:rFonts w:ascii="Times New Roman" w:eastAsia="Times New Roman" w:hAnsi="Times New Roman" w:cs="Times New Roman"/>
          <w:b/>
          <w:color w:val="188038"/>
          <w:sz w:val="26"/>
          <w:szCs w:val="26"/>
        </w:rPr>
        <w:t>drop_duplicates</w:t>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 đúng và cần thiết khi làm việc với dữ liệu khách hàng.</w:t>
      </w:r>
    </w:p>
    <w:p w14:paraId="12DA0BF6"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Tuy nhiên, phần </w:t>
      </w:r>
      <w:r>
        <w:rPr>
          <w:rFonts w:ascii="Times New Roman" w:eastAsia="Times New Roman" w:hAnsi="Times New Roman" w:cs="Times New Roman"/>
          <w:b/>
          <w:sz w:val="26"/>
          <w:szCs w:val="26"/>
        </w:rPr>
        <w:t xml:space="preserve">xóa cột </w:t>
      </w:r>
      <w:r>
        <w:rPr>
          <w:rFonts w:ascii="Times New Roman" w:eastAsia="Times New Roman" w:hAnsi="Times New Roman" w:cs="Times New Roman"/>
          <w:b/>
          <w:color w:val="188038"/>
          <w:sz w:val="26"/>
          <w:szCs w:val="26"/>
        </w:rPr>
        <w:t>Year_Birth</w:t>
      </w:r>
      <w:r>
        <w:rPr>
          <w:rFonts w:ascii="Times New Roman" w:eastAsia="Times New Roman" w:hAnsi="Times New Roman" w:cs="Times New Roman"/>
          <w:sz w:val="26"/>
          <w:szCs w:val="26"/>
        </w:rPr>
        <w:t xml:space="preserve"> nên có </w:t>
      </w:r>
      <w:r>
        <w:rPr>
          <w:rFonts w:ascii="Times New Roman" w:eastAsia="Times New Roman" w:hAnsi="Times New Roman" w:cs="Times New Roman"/>
          <w:b/>
          <w:sz w:val="26"/>
          <w:szCs w:val="26"/>
        </w:rPr>
        <w:t>giải thích lý do</w:t>
      </w:r>
      <w:r>
        <w:rPr>
          <w:rFonts w:ascii="Times New Roman" w:eastAsia="Times New Roman" w:hAnsi="Times New Roman" w:cs="Times New Roman"/>
          <w:sz w:val="26"/>
          <w:szCs w:val="26"/>
        </w:rPr>
        <w:t xml:space="preserve"> (ví dụ: biến không cần thiết, hoặc chứa nhiều giá trị thiếu).</w:t>
      </w:r>
    </w:p>
    <w:p w14:paraId="5209AAF7"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w:t>
      </w:r>
      <w:r>
        <w:rPr>
          <w:rFonts w:ascii="Times New Roman" w:eastAsia="Times New Roman" w:hAnsi="Times New Roman" w:cs="Times New Roman"/>
          <w:b/>
          <w:sz w:val="26"/>
          <w:szCs w:val="26"/>
        </w:rPr>
        <w:t>kiểm tra thêm missing values</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isnull().sum()</w:t>
      </w:r>
      <w:r>
        <w:rPr>
          <w:rFonts w:ascii="Times New Roman" w:eastAsia="Times New Roman" w:hAnsi="Times New Roman" w:cs="Times New Roman"/>
          <w:sz w:val="26"/>
          <w:szCs w:val="26"/>
        </w:rPr>
        <w:t>) để hoàn thiện giai đoạn làm sạch.</w:t>
      </w:r>
    </w:p>
    <w:p w14:paraId="57F0B453" w14:textId="77777777" w:rsidR="003B261E" w:rsidRDefault="00000000">
      <w:pPr>
        <w:spacing w:before="280"/>
        <w:rPr>
          <w:rFonts w:ascii="Times New Roman" w:eastAsia="Times New Roman" w:hAnsi="Times New Roman" w:cs="Times New Roman"/>
          <w:sz w:val="26"/>
          <w:szCs w:val="26"/>
        </w:rPr>
      </w:pPr>
      <w:r>
        <w:rPr>
          <w:rFonts w:ascii="Times New Roman" w:eastAsia="Times New Roman" w:hAnsi="Times New Roman" w:cs="Times New Roman"/>
          <w:sz w:val="26"/>
          <w:szCs w:val="26"/>
        </w:rPr>
        <w:t>3. Phân tích thống kê mô tả</w:t>
      </w:r>
    </w:p>
    <w:p w14:paraId="4842B1E3"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Lựa chọn các biến như </w:t>
      </w:r>
      <w:r>
        <w:rPr>
          <w:rFonts w:ascii="Times New Roman" w:eastAsia="Times New Roman" w:hAnsi="Times New Roman" w:cs="Times New Roman"/>
          <w:b/>
          <w:sz w:val="26"/>
          <w:szCs w:val="26"/>
        </w:rPr>
        <w:t>Income, Recency, NumStorePurchases, NumWebVisitsMonth</w:t>
      </w:r>
      <w:r>
        <w:rPr>
          <w:rFonts w:ascii="Times New Roman" w:eastAsia="Times New Roman" w:hAnsi="Times New Roman" w:cs="Times New Roman"/>
          <w:sz w:val="26"/>
          <w:szCs w:val="26"/>
        </w:rPr>
        <w:t xml:space="preserve"> là hợp lý, phản ánh hành vi mua sắm.</w:t>
      </w:r>
    </w:p>
    <w:p w14:paraId="41AF3438"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Cần thể hiện rõ hơn </w:t>
      </w:r>
      <w:r>
        <w:rPr>
          <w:rFonts w:ascii="Times New Roman" w:eastAsia="Times New Roman" w:hAnsi="Times New Roman" w:cs="Times New Roman"/>
          <w:b/>
          <w:sz w:val="26"/>
          <w:szCs w:val="26"/>
        </w:rPr>
        <w:t>giá trị trung bình, trung vị, độ lệch chuẩn</w:t>
      </w:r>
      <w:r>
        <w:rPr>
          <w:rFonts w:ascii="Times New Roman" w:eastAsia="Times New Roman" w:hAnsi="Times New Roman" w:cs="Times New Roman"/>
          <w:sz w:val="26"/>
          <w:szCs w:val="26"/>
        </w:rPr>
        <w:t xml:space="preserve"> → giúp đánh giá mức độ biến động thu nhập và hành vi khách hàng.</w:t>
      </w:r>
    </w:p>
    <w:p w14:paraId="7973319D"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có sự khác biệt giữa các nhóm (ví dụ: theo </w:t>
      </w:r>
      <w:r>
        <w:rPr>
          <w:rFonts w:ascii="Times New Roman" w:eastAsia="Times New Roman" w:hAnsi="Times New Roman" w:cs="Times New Roman"/>
          <w:color w:val="188038"/>
          <w:sz w:val="26"/>
          <w:szCs w:val="26"/>
        </w:rPr>
        <w:t>Education</w:t>
      </w:r>
      <w:r>
        <w:rPr>
          <w:rFonts w:ascii="Times New Roman" w:eastAsia="Times New Roman" w:hAnsi="Times New Roman" w:cs="Times New Roman"/>
          <w:sz w:val="26"/>
          <w:szCs w:val="26"/>
        </w:rPr>
        <w:t xml:space="preserve"> hoặc </w:t>
      </w:r>
      <w:r>
        <w:rPr>
          <w:rFonts w:ascii="Times New Roman" w:eastAsia="Times New Roman" w:hAnsi="Times New Roman" w:cs="Times New Roman"/>
          <w:color w:val="188038"/>
          <w:sz w:val="26"/>
          <w:szCs w:val="26"/>
        </w:rPr>
        <w:t>Marital_Status</w:t>
      </w:r>
      <w:r>
        <w:rPr>
          <w:rFonts w:ascii="Times New Roman" w:eastAsia="Times New Roman" w:hAnsi="Times New Roman" w:cs="Times New Roman"/>
          <w:sz w:val="26"/>
          <w:szCs w:val="26"/>
        </w:rPr>
        <w:t xml:space="preserve">), nên bổ sung </w:t>
      </w:r>
      <w:r>
        <w:rPr>
          <w:rFonts w:ascii="Times New Roman" w:eastAsia="Times New Roman" w:hAnsi="Times New Roman" w:cs="Times New Roman"/>
          <w:b/>
          <w:sz w:val="26"/>
          <w:szCs w:val="26"/>
        </w:rPr>
        <w:t>so sánh nhóm</w:t>
      </w:r>
      <w:r>
        <w:rPr>
          <w:rFonts w:ascii="Times New Roman" w:eastAsia="Times New Roman" w:hAnsi="Times New Roman" w:cs="Times New Roman"/>
          <w:sz w:val="26"/>
          <w:szCs w:val="26"/>
        </w:rPr>
        <w:t xml:space="preserve"> để tăng chiều sâu phân tích.</w:t>
      </w:r>
    </w:p>
    <w:p w14:paraId="53435C1B" w14:textId="77777777" w:rsidR="003B261E" w:rsidRDefault="00000000">
      <w:pPr>
        <w:spacing w:before="280"/>
        <w:rPr>
          <w:rFonts w:ascii="Times New Roman" w:eastAsia="Times New Roman" w:hAnsi="Times New Roman" w:cs="Times New Roman"/>
          <w:sz w:val="26"/>
          <w:szCs w:val="26"/>
        </w:rPr>
      </w:pPr>
      <w:r>
        <w:rPr>
          <w:rFonts w:ascii="Times New Roman" w:eastAsia="Times New Roman" w:hAnsi="Times New Roman" w:cs="Times New Roman"/>
          <w:sz w:val="26"/>
          <w:szCs w:val="26"/>
        </w:rPr>
        <w:t>4. Trực quan hóa dữ liệu</w:t>
      </w:r>
    </w:p>
    <w:p w14:paraId="5A314C40"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bài có sử dụng </w:t>
      </w:r>
      <w:r>
        <w:rPr>
          <w:rFonts w:ascii="Times New Roman" w:eastAsia="Times New Roman" w:hAnsi="Times New Roman" w:cs="Times New Roman"/>
          <w:b/>
          <w:sz w:val="26"/>
          <w:szCs w:val="26"/>
        </w:rPr>
        <w:t>Histogram hoặc Boxplot</w:t>
      </w:r>
      <w:r>
        <w:rPr>
          <w:rFonts w:ascii="Times New Roman" w:eastAsia="Times New Roman" w:hAnsi="Times New Roman" w:cs="Times New Roman"/>
          <w:sz w:val="26"/>
          <w:szCs w:val="26"/>
        </w:rPr>
        <w:t xml:space="preserve">, đây là điểm cộng lớn vì giúp dễ dàng nhận diện </w:t>
      </w:r>
      <w:r>
        <w:rPr>
          <w:rFonts w:ascii="Times New Roman" w:eastAsia="Times New Roman" w:hAnsi="Times New Roman" w:cs="Times New Roman"/>
          <w:b/>
          <w:sz w:val="26"/>
          <w:szCs w:val="26"/>
        </w:rPr>
        <w:t>phân bố và ngoại lai</w:t>
      </w:r>
      <w:r>
        <w:rPr>
          <w:rFonts w:ascii="Times New Roman" w:eastAsia="Times New Roman" w:hAnsi="Times New Roman" w:cs="Times New Roman"/>
          <w:sz w:val="26"/>
          <w:szCs w:val="26"/>
        </w:rPr>
        <w:t>.</w:t>
      </w:r>
    </w:p>
    <w:p w14:paraId="3047284A"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Tuy nhiên, nên thêm </w:t>
      </w:r>
      <w:r>
        <w:rPr>
          <w:rFonts w:ascii="Times New Roman" w:eastAsia="Times New Roman" w:hAnsi="Times New Roman" w:cs="Times New Roman"/>
          <w:b/>
          <w:sz w:val="26"/>
          <w:szCs w:val="26"/>
        </w:rPr>
        <w:t>nhận xét ngắn dưới mỗi biểu đồ</w:t>
      </w:r>
      <w:r>
        <w:rPr>
          <w:rFonts w:ascii="Times New Roman" w:eastAsia="Times New Roman" w:hAnsi="Times New Roman" w:cs="Times New Roman"/>
          <w:sz w:val="26"/>
          <w:szCs w:val="26"/>
        </w:rPr>
        <w:t xml:space="preserve"> (ví dụ: “Thu nhập bị lệch phải”, “Số lượt truy cập web tập trung dưới 10 lần/tháng”) để thể hiện khả năng </w:t>
      </w:r>
      <w:r>
        <w:rPr>
          <w:rFonts w:ascii="Times New Roman" w:eastAsia="Times New Roman" w:hAnsi="Times New Roman" w:cs="Times New Roman"/>
          <w:b/>
          <w:sz w:val="26"/>
          <w:szCs w:val="26"/>
        </w:rPr>
        <w:t>đọc hiểu dữ liệu</w:t>
      </w:r>
      <w:r>
        <w:rPr>
          <w:rFonts w:ascii="Times New Roman" w:eastAsia="Times New Roman" w:hAnsi="Times New Roman" w:cs="Times New Roman"/>
          <w:sz w:val="26"/>
          <w:szCs w:val="26"/>
        </w:rPr>
        <w:t>.</w:t>
      </w:r>
    </w:p>
    <w:p w14:paraId="34E16E15" w14:textId="77777777" w:rsidR="003B261E" w:rsidRDefault="003B261E">
      <w:pPr>
        <w:rPr>
          <w:rFonts w:ascii="Times New Roman" w:eastAsia="Times New Roman" w:hAnsi="Times New Roman" w:cs="Times New Roman"/>
          <w:sz w:val="26"/>
          <w:szCs w:val="26"/>
        </w:rPr>
      </w:pPr>
    </w:p>
    <w:p w14:paraId="4748F53E" w14:textId="77777777" w:rsidR="003B261E" w:rsidRDefault="00000000">
      <w:pPr>
        <w:pStyle w:val="Heading3"/>
        <w:rPr>
          <w:rFonts w:ascii="Times New Roman" w:eastAsia="Times New Roman" w:hAnsi="Times New Roman" w:cs="Times New Roman"/>
        </w:rPr>
      </w:pPr>
      <w:bookmarkStart w:id="19" w:name="_Toc211011640"/>
      <w:r>
        <w:rPr>
          <w:rFonts w:ascii="Times New Roman" w:eastAsia="Times New Roman" w:hAnsi="Times New Roman" w:cs="Times New Roman"/>
        </w:rPr>
        <w:t>1.1.3. Bài tập thực hành 1</w:t>
      </w:r>
      <w:bookmarkEnd w:id="19"/>
    </w:p>
    <w:p w14:paraId="54F52EA7"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mô tả trên tập dữ liệu về phân loại chất lượng rượu đỏ</w:t>
      </w:r>
    </w:p>
    <w:p w14:paraId="5D0BA26B"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1.Giới thiệu tổng quan</w:t>
      </w:r>
    </w:p>
    <w:p w14:paraId="2262D656"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1.1 Các định nghĩa</w:t>
      </w:r>
    </w:p>
    <w:p w14:paraId="44C5778F" w14:textId="77777777" w:rsidR="003B261E" w:rsidRDefault="00000000">
      <w:pP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1.1.1.  Độ axit cố định (Fixed Acidity)</w:t>
      </w:r>
    </w:p>
    <w:p w14:paraId="66888C61"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nghĩa: Tổng lượng các axit không bay hơi (không dễ bốc hơi) trong rượu, như axit malic, lactic, tartaric hoặc citric. Đây là các axit tự nhiên có trong rượu, góp phần vào đặc tính cơ bản của rượu.</w:t>
      </w:r>
    </w:p>
    <w:p w14:paraId="1F7E4081" w14:textId="77777777" w:rsidR="003B261E" w:rsidRDefault="003B261E">
      <w:pPr>
        <w:ind w:left="1440"/>
        <w:rPr>
          <w:rFonts w:ascii="Times New Roman" w:eastAsia="Times New Roman" w:hAnsi="Times New Roman" w:cs="Times New Roman"/>
          <w:sz w:val="26"/>
          <w:szCs w:val="26"/>
        </w:rPr>
      </w:pPr>
    </w:p>
    <w:p w14:paraId="497D517B"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thích: Độ axit cố định quyết định vị chua cơ bản của rượu, ảnh hưởng đến hương vị và độ cân bằng. Mức axit cao thường mang lại cảm giác tươi mới, trong khi mức thấp có thể làm rượu kém hấp dẫn.</w:t>
      </w:r>
    </w:p>
    <w:p w14:paraId="67ABB37F" w14:textId="77777777" w:rsidR="003B261E" w:rsidRDefault="003B261E">
      <w:pPr>
        <w:ind w:left="1440"/>
        <w:rPr>
          <w:rFonts w:ascii="Times New Roman" w:eastAsia="Times New Roman" w:hAnsi="Times New Roman" w:cs="Times New Roman"/>
          <w:sz w:val="26"/>
          <w:szCs w:val="26"/>
        </w:rPr>
      </w:pPr>
    </w:p>
    <w:p w14:paraId="41120AD8"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g/L (gram trên lít).</w:t>
      </w:r>
    </w:p>
    <w:p w14:paraId="6C36D609" w14:textId="77777777" w:rsidR="003B261E" w:rsidRDefault="003B261E">
      <w:pPr>
        <w:rPr>
          <w:rFonts w:ascii="Times New Roman" w:eastAsia="Times New Roman" w:hAnsi="Times New Roman" w:cs="Times New Roman"/>
          <w:sz w:val="26"/>
          <w:szCs w:val="26"/>
        </w:rPr>
      </w:pPr>
    </w:p>
    <w:p w14:paraId="0EBE01BF" w14:textId="77777777" w:rsidR="003B261E" w:rsidRDefault="00000000">
      <w:pP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1.1.2.  Độ axit dễ bay hơi (Volatile Acidity)</w:t>
      </w:r>
    </w:p>
    <w:p w14:paraId="2A55B436" w14:textId="77777777" w:rsidR="003B261E" w:rsidRDefault="003B261E">
      <w:pPr>
        <w:rPr>
          <w:rFonts w:ascii="Times New Roman" w:eastAsia="Times New Roman" w:hAnsi="Times New Roman" w:cs="Times New Roman"/>
          <w:sz w:val="26"/>
          <w:szCs w:val="26"/>
        </w:rPr>
      </w:pPr>
    </w:p>
    <w:p w14:paraId="34EF3B75"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nghĩa: Lượng axit acetic và các axit chuỗi ngắn khác (formic, propionic, butyric) có thể bay hơi trong rượu. Nếu quá cao, rượu có thể có vị giấm khó chịu.</w:t>
      </w:r>
    </w:p>
    <w:p w14:paraId="58C8C80D" w14:textId="77777777" w:rsidR="003B261E" w:rsidRDefault="003B261E">
      <w:pPr>
        <w:ind w:left="1440"/>
        <w:rPr>
          <w:rFonts w:ascii="Times New Roman" w:eastAsia="Times New Roman" w:hAnsi="Times New Roman" w:cs="Times New Roman"/>
          <w:sz w:val="26"/>
          <w:szCs w:val="26"/>
        </w:rPr>
      </w:pPr>
    </w:p>
    <w:p w14:paraId="29AF7EAE"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thích: Đây là chỉ số quan trọng để đánh giá chất lượng rượu. Axit dễ bay hơi cao thường là dấu hiệu của quá trình lên men không tốt hoặc nhiễm vi khuẩn, làm giảm chất lượng rượu.</w:t>
      </w:r>
    </w:p>
    <w:p w14:paraId="4C9B9886" w14:textId="77777777" w:rsidR="003B261E" w:rsidRDefault="003B261E">
      <w:pPr>
        <w:ind w:left="1440"/>
        <w:rPr>
          <w:rFonts w:ascii="Times New Roman" w:eastAsia="Times New Roman" w:hAnsi="Times New Roman" w:cs="Times New Roman"/>
          <w:sz w:val="26"/>
          <w:szCs w:val="26"/>
        </w:rPr>
      </w:pPr>
    </w:p>
    <w:p w14:paraId="0837392E"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g/L (gram trên lít).</w:t>
      </w:r>
    </w:p>
    <w:p w14:paraId="49994DC9" w14:textId="77777777" w:rsidR="003B261E" w:rsidRDefault="003B261E">
      <w:pPr>
        <w:rPr>
          <w:rFonts w:ascii="Times New Roman" w:eastAsia="Times New Roman" w:hAnsi="Times New Roman" w:cs="Times New Roman"/>
          <w:sz w:val="26"/>
          <w:szCs w:val="26"/>
        </w:rPr>
      </w:pPr>
    </w:p>
    <w:p w14:paraId="1949FB14" w14:textId="77777777" w:rsidR="003B261E" w:rsidRDefault="00000000">
      <w:pP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1.1.3. Axit citric (Citric Acid)</w:t>
      </w:r>
    </w:p>
    <w:p w14:paraId="4631E6B0" w14:textId="77777777" w:rsidR="003B261E" w:rsidRDefault="003B261E">
      <w:pPr>
        <w:rPr>
          <w:rFonts w:ascii="Times New Roman" w:eastAsia="Times New Roman" w:hAnsi="Times New Roman" w:cs="Times New Roman"/>
          <w:sz w:val="26"/>
          <w:szCs w:val="26"/>
        </w:rPr>
      </w:pPr>
    </w:p>
    <w:p w14:paraId="036BBF2A"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nghĩa: Một loại axit yếu có trong rượu với lượng nhỏ, thường xuất hiện tự nhiên trong các loại trái cây họ cam quýt. Nó đóng vai trò như một chất trung gian trong chu trình axit citric của quá trình trao đổi chất.</w:t>
      </w:r>
    </w:p>
    <w:p w14:paraId="57915DD6" w14:textId="77777777" w:rsidR="003B261E" w:rsidRDefault="003B261E">
      <w:pPr>
        <w:ind w:left="1440"/>
        <w:rPr>
          <w:rFonts w:ascii="Times New Roman" w:eastAsia="Times New Roman" w:hAnsi="Times New Roman" w:cs="Times New Roman"/>
          <w:sz w:val="26"/>
          <w:szCs w:val="26"/>
        </w:rPr>
      </w:pPr>
    </w:p>
    <w:p w14:paraId="7EC9C1B1"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thích: Axit citric giúp tăng độ tươi mới và hương vị trái cây cho rượu. Nó thường được bổ sung để cân bằng hương vị, đặc biệt trong rượu trắng, nhưng ở rượu đỏ thì lượng tự nhiên thường thấp.</w:t>
      </w:r>
    </w:p>
    <w:p w14:paraId="1D18932C" w14:textId="77777777" w:rsidR="003B261E" w:rsidRDefault="003B261E">
      <w:pPr>
        <w:ind w:left="1440"/>
        <w:rPr>
          <w:rFonts w:ascii="Times New Roman" w:eastAsia="Times New Roman" w:hAnsi="Times New Roman" w:cs="Times New Roman"/>
          <w:sz w:val="26"/>
          <w:szCs w:val="26"/>
        </w:rPr>
      </w:pPr>
    </w:p>
    <w:p w14:paraId="52D2B9CD"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g/L (gram trên lít).</w:t>
      </w:r>
    </w:p>
    <w:p w14:paraId="792EDDDD" w14:textId="77777777" w:rsidR="003B261E" w:rsidRDefault="003B261E">
      <w:pPr>
        <w:rPr>
          <w:rFonts w:ascii="Times New Roman" w:eastAsia="Times New Roman" w:hAnsi="Times New Roman" w:cs="Times New Roman"/>
          <w:sz w:val="26"/>
          <w:szCs w:val="26"/>
        </w:rPr>
      </w:pPr>
    </w:p>
    <w:p w14:paraId="160252CF"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1.1.4. Đường dư (Residual Sugar)</w:t>
      </w:r>
    </w:p>
    <w:p w14:paraId="722F9BD9" w14:textId="77777777" w:rsidR="003B261E" w:rsidRDefault="003B261E">
      <w:pPr>
        <w:ind w:left="1440"/>
        <w:rPr>
          <w:rFonts w:ascii="Times New Roman" w:eastAsia="Times New Roman" w:hAnsi="Times New Roman" w:cs="Times New Roman"/>
          <w:sz w:val="26"/>
          <w:szCs w:val="26"/>
        </w:rPr>
      </w:pPr>
    </w:p>
    <w:p w14:paraId="277ACD11"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nghĩa: Lượng đường còn lại trong rượu sau khi quá trình lên men kết thúc. Rượu hiếm khi có dưới 1 g/L đường dư.</w:t>
      </w:r>
    </w:p>
    <w:p w14:paraId="2D19DB1F" w14:textId="77777777" w:rsidR="003B261E" w:rsidRDefault="003B261E">
      <w:pPr>
        <w:ind w:left="1440"/>
        <w:rPr>
          <w:rFonts w:ascii="Times New Roman" w:eastAsia="Times New Roman" w:hAnsi="Times New Roman" w:cs="Times New Roman"/>
          <w:sz w:val="26"/>
          <w:szCs w:val="26"/>
        </w:rPr>
      </w:pPr>
    </w:p>
    <w:p w14:paraId="53F7F4D9"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thích: Đường dư ảnh hưởng đến độ ngọt của rượu. Rượu có đường dư cao sẽ ngọt hơn, trong khi rượu khô (dry wine) có đường dư rất thấp. Trong EU, mức đường dư được sử dụng để gắn nhãn (ví dụ: khô, bán ngọt).</w:t>
      </w:r>
    </w:p>
    <w:p w14:paraId="6A7918B3" w14:textId="77777777" w:rsidR="003B261E" w:rsidRDefault="003B261E">
      <w:pPr>
        <w:ind w:left="1440"/>
        <w:rPr>
          <w:rFonts w:ascii="Times New Roman" w:eastAsia="Times New Roman" w:hAnsi="Times New Roman" w:cs="Times New Roman"/>
          <w:sz w:val="26"/>
          <w:szCs w:val="26"/>
        </w:rPr>
      </w:pPr>
    </w:p>
    <w:p w14:paraId="42B56C22"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g/L (gram trên lít).</w:t>
      </w:r>
    </w:p>
    <w:p w14:paraId="45023DC7" w14:textId="77777777" w:rsidR="003B261E" w:rsidRDefault="003B261E">
      <w:pPr>
        <w:ind w:left="1440"/>
        <w:rPr>
          <w:rFonts w:ascii="Times New Roman" w:eastAsia="Times New Roman" w:hAnsi="Times New Roman" w:cs="Times New Roman"/>
          <w:sz w:val="26"/>
          <w:szCs w:val="26"/>
        </w:rPr>
      </w:pPr>
    </w:p>
    <w:p w14:paraId="0208C494"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1.1.5. Clo (Chlorides)</w:t>
      </w:r>
    </w:p>
    <w:p w14:paraId="256A079B" w14:textId="77777777" w:rsidR="003B261E" w:rsidRDefault="003B261E">
      <w:pPr>
        <w:ind w:left="1440"/>
        <w:rPr>
          <w:rFonts w:ascii="Times New Roman" w:eastAsia="Times New Roman" w:hAnsi="Times New Roman" w:cs="Times New Roman"/>
          <w:sz w:val="26"/>
          <w:szCs w:val="26"/>
        </w:rPr>
      </w:pPr>
    </w:p>
    <w:p w14:paraId="6FB294BB"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nghĩa: Lượng muối (chủ yếu là ion clorua) trong rượu, chủ yếu được chiết xuất từ vỏ nho trong quá trình lên men rượu đỏ.</w:t>
      </w:r>
    </w:p>
    <w:p w14:paraId="3100CF75" w14:textId="77777777" w:rsidR="003B261E" w:rsidRDefault="003B261E">
      <w:pPr>
        <w:ind w:left="1440"/>
        <w:rPr>
          <w:rFonts w:ascii="Times New Roman" w:eastAsia="Times New Roman" w:hAnsi="Times New Roman" w:cs="Times New Roman"/>
          <w:sz w:val="26"/>
          <w:szCs w:val="26"/>
        </w:rPr>
      </w:pPr>
    </w:p>
    <w:p w14:paraId="0723895C"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thích: Clo ảnh hưởng đến vị mặn nhẹ trong rượu. Mức clorua cao (trên 606 mg/L trong rượu thành phẩm) có thể làm rượu có vị không mong muốn. Giới hạn clorua trong nước ép nho đỏ là 356 mg/L để đảm bảo chất lượng.</w:t>
      </w:r>
    </w:p>
    <w:p w14:paraId="79593754" w14:textId="77777777" w:rsidR="003B261E" w:rsidRDefault="003B261E">
      <w:pPr>
        <w:ind w:left="1440"/>
        <w:rPr>
          <w:rFonts w:ascii="Times New Roman" w:eastAsia="Times New Roman" w:hAnsi="Times New Roman" w:cs="Times New Roman"/>
          <w:sz w:val="26"/>
          <w:szCs w:val="26"/>
        </w:rPr>
      </w:pPr>
    </w:p>
    <w:p w14:paraId="6EAC9875"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g/L (gram trên lít).</w:t>
      </w:r>
    </w:p>
    <w:p w14:paraId="6E61C5F3" w14:textId="77777777" w:rsidR="003B261E" w:rsidRDefault="003B261E">
      <w:pPr>
        <w:ind w:left="1440"/>
        <w:rPr>
          <w:rFonts w:ascii="Times New Roman" w:eastAsia="Times New Roman" w:hAnsi="Times New Roman" w:cs="Times New Roman"/>
          <w:sz w:val="26"/>
          <w:szCs w:val="26"/>
        </w:rPr>
      </w:pPr>
    </w:p>
    <w:p w14:paraId="37F3E873"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1.1.6. Lưu huỳnh đioxit tự do (Free Sulfur Dioxide)</w:t>
      </w:r>
    </w:p>
    <w:p w14:paraId="23295048" w14:textId="77777777" w:rsidR="003B261E" w:rsidRDefault="003B261E">
      <w:pPr>
        <w:ind w:left="1440"/>
        <w:rPr>
          <w:rFonts w:ascii="Times New Roman" w:eastAsia="Times New Roman" w:hAnsi="Times New Roman" w:cs="Times New Roman"/>
          <w:sz w:val="26"/>
          <w:szCs w:val="26"/>
        </w:rPr>
      </w:pPr>
    </w:p>
    <w:p w14:paraId="02F99F18"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nghĩa: Phần lưu huỳnh đioxit (SO₂) ở dạng tự do, tồn tại dưới dạng khí hòa tan hoặc ion bisulfite, có khả năng phản ứng để bảo vệ rượu.</w:t>
      </w:r>
    </w:p>
    <w:p w14:paraId="3D591364" w14:textId="77777777" w:rsidR="003B261E" w:rsidRDefault="003B261E">
      <w:pPr>
        <w:ind w:left="1440"/>
        <w:rPr>
          <w:rFonts w:ascii="Times New Roman" w:eastAsia="Times New Roman" w:hAnsi="Times New Roman" w:cs="Times New Roman"/>
          <w:sz w:val="26"/>
          <w:szCs w:val="26"/>
        </w:rPr>
      </w:pPr>
    </w:p>
    <w:p w14:paraId="1D49BB99"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thích: SO₂ tự do hoạt động như chất kháng khuẩn và chống oxy hóa, giúp bảo quản rượu khỏi vi khuẩn và quá trình oxy hóa. Nó rất quan trọng để duy trì độ tươi và chất lượng rượu.</w:t>
      </w:r>
    </w:p>
    <w:p w14:paraId="30AEA603" w14:textId="77777777" w:rsidR="003B261E" w:rsidRDefault="003B261E">
      <w:pPr>
        <w:ind w:left="1440"/>
        <w:rPr>
          <w:rFonts w:ascii="Times New Roman" w:eastAsia="Times New Roman" w:hAnsi="Times New Roman" w:cs="Times New Roman"/>
          <w:sz w:val="26"/>
          <w:szCs w:val="26"/>
        </w:rPr>
      </w:pPr>
    </w:p>
    <w:p w14:paraId="37239B3B"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mg/L (miligam trên lít).</w:t>
      </w:r>
    </w:p>
    <w:p w14:paraId="6C06ED9D" w14:textId="77777777" w:rsidR="003B261E" w:rsidRDefault="003B261E">
      <w:pPr>
        <w:ind w:left="1440"/>
        <w:rPr>
          <w:rFonts w:ascii="Times New Roman" w:eastAsia="Times New Roman" w:hAnsi="Times New Roman" w:cs="Times New Roman"/>
          <w:sz w:val="26"/>
          <w:szCs w:val="26"/>
        </w:rPr>
      </w:pPr>
    </w:p>
    <w:p w14:paraId="60D68F4D"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1.1.7. Lưu huỳnh đioxit tổng (Total Sulfur Dioxide)</w:t>
      </w:r>
    </w:p>
    <w:p w14:paraId="22447323" w14:textId="77777777" w:rsidR="003B261E" w:rsidRDefault="003B261E">
      <w:pPr>
        <w:ind w:left="1440"/>
        <w:rPr>
          <w:rFonts w:ascii="Times New Roman" w:eastAsia="Times New Roman" w:hAnsi="Times New Roman" w:cs="Times New Roman"/>
          <w:sz w:val="26"/>
          <w:szCs w:val="26"/>
        </w:rPr>
      </w:pPr>
    </w:p>
    <w:p w14:paraId="3701CA5A"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Định nghĩa: Tổng lượng SO₂ trong rượu, bao gồm cả dạng tự do và dạng liên kết (đã phản ứng với các chất khác như aldehyde, sắc tố, hoặc đường).</w:t>
      </w:r>
    </w:p>
    <w:p w14:paraId="5ABCA0DB" w14:textId="77777777" w:rsidR="003B261E" w:rsidRDefault="003B261E">
      <w:pPr>
        <w:ind w:left="1440"/>
        <w:rPr>
          <w:rFonts w:ascii="Times New Roman" w:eastAsia="Times New Roman" w:hAnsi="Times New Roman" w:cs="Times New Roman"/>
          <w:sz w:val="26"/>
          <w:szCs w:val="26"/>
        </w:rPr>
      </w:pPr>
    </w:p>
    <w:p w14:paraId="1173DA50"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thích: Tổng SO₂ phản ánh mức độ bảo quản của rượu. Ở nồng độ thấp, SO₂ không dễ nhận biết trong rượu, nhưng nếu quá cao, nó có thể ảnh hưởng đến hương vị hoặc gây dị ứng cho một số người.</w:t>
      </w:r>
    </w:p>
    <w:p w14:paraId="248ADFFE" w14:textId="77777777" w:rsidR="003B261E" w:rsidRDefault="003B261E">
      <w:pPr>
        <w:ind w:left="1440"/>
        <w:rPr>
          <w:rFonts w:ascii="Times New Roman" w:eastAsia="Times New Roman" w:hAnsi="Times New Roman" w:cs="Times New Roman"/>
          <w:sz w:val="26"/>
          <w:szCs w:val="26"/>
        </w:rPr>
      </w:pPr>
    </w:p>
    <w:p w14:paraId="7EBFDE33"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mg/L (miligam trên lít).</w:t>
      </w:r>
    </w:p>
    <w:p w14:paraId="21BC3CF2" w14:textId="77777777" w:rsidR="003B261E" w:rsidRDefault="003B261E">
      <w:pPr>
        <w:ind w:left="1440"/>
        <w:rPr>
          <w:rFonts w:ascii="Times New Roman" w:eastAsia="Times New Roman" w:hAnsi="Times New Roman" w:cs="Times New Roman"/>
          <w:sz w:val="26"/>
          <w:szCs w:val="26"/>
        </w:rPr>
      </w:pPr>
    </w:p>
    <w:p w14:paraId="4D7AD17A" w14:textId="77777777" w:rsidR="003B261E" w:rsidRDefault="003B261E">
      <w:pPr>
        <w:ind w:left="1440"/>
        <w:rPr>
          <w:rFonts w:ascii="Times New Roman" w:eastAsia="Times New Roman" w:hAnsi="Times New Roman" w:cs="Times New Roman"/>
          <w:sz w:val="26"/>
          <w:szCs w:val="26"/>
        </w:rPr>
      </w:pPr>
    </w:p>
    <w:p w14:paraId="7BC30CAF"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1.1.8. Mật độ (Density)</w:t>
      </w:r>
    </w:p>
    <w:p w14:paraId="04CA8DD7" w14:textId="77777777" w:rsidR="003B261E" w:rsidRDefault="003B261E">
      <w:pPr>
        <w:ind w:left="1440"/>
        <w:rPr>
          <w:rFonts w:ascii="Times New Roman" w:eastAsia="Times New Roman" w:hAnsi="Times New Roman" w:cs="Times New Roman"/>
          <w:sz w:val="26"/>
          <w:szCs w:val="26"/>
        </w:rPr>
      </w:pPr>
    </w:p>
    <w:p w14:paraId="69B012BF"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nghĩa: Tỷ trọng của rượu so với nước, phụ thuộc vào hàm lượng cồn và đường.</w:t>
      </w:r>
    </w:p>
    <w:p w14:paraId="22CC1895" w14:textId="77777777" w:rsidR="003B261E" w:rsidRDefault="003B261E">
      <w:pPr>
        <w:ind w:left="1440"/>
        <w:rPr>
          <w:rFonts w:ascii="Times New Roman" w:eastAsia="Times New Roman" w:hAnsi="Times New Roman" w:cs="Times New Roman"/>
          <w:sz w:val="26"/>
          <w:szCs w:val="26"/>
        </w:rPr>
      </w:pPr>
    </w:p>
    <w:p w14:paraId="0AD7D4E3"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thích: Mật độ được đo bằng tỷ trọng riêng (specific gravity - SG) sử dụng hydrometer. Rượu có mật độ gần với nước (khoảng 0.990-1.004 g/cm³). Mật độ thấp hơn thường do hàm lượng cồn cao, trong khi đường dư làm tăng mật độ.</w:t>
      </w:r>
    </w:p>
    <w:p w14:paraId="150ECA41" w14:textId="77777777" w:rsidR="003B261E" w:rsidRDefault="003B261E">
      <w:pPr>
        <w:ind w:left="1440"/>
        <w:rPr>
          <w:rFonts w:ascii="Times New Roman" w:eastAsia="Times New Roman" w:hAnsi="Times New Roman" w:cs="Times New Roman"/>
          <w:sz w:val="26"/>
          <w:szCs w:val="26"/>
        </w:rPr>
      </w:pPr>
    </w:p>
    <w:p w14:paraId="7371E585"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g/cm³.</w:t>
      </w:r>
    </w:p>
    <w:p w14:paraId="737F0B36" w14:textId="77777777" w:rsidR="003B261E" w:rsidRDefault="003B261E">
      <w:pPr>
        <w:ind w:left="1440"/>
        <w:rPr>
          <w:rFonts w:ascii="Times New Roman" w:eastAsia="Times New Roman" w:hAnsi="Times New Roman" w:cs="Times New Roman"/>
          <w:sz w:val="26"/>
          <w:szCs w:val="26"/>
        </w:rPr>
      </w:pPr>
    </w:p>
    <w:p w14:paraId="6BDE0609" w14:textId="77777777" w:rsidR="003B261E" w:rsidRDefault="003B261E">
      <w:pPr>
        <w:ind w:left="1440"/>
        <w:rPr>
          <w:rFonts w:ascii="Times New Roman" w:eastAsia="Times New Roman" w:hAnsi="Times New Roman" w:cs="Times New Roman"/>
          <w:sz w:val="26"/>
          <w:szCs w:val="26"/>
        </w:rPr>
      </w:pPr>
    </w:p>
    <w:p w14:paraId="3F9A6501"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1.1.9. pH</w:t>
      </w:r>
    </w:p>
    <w:p w14:paraId="2121BA32" w14:textId="77777777" w:rsidR="003B261E" w:rsidRDefault="003B261E">
      <w:pPr>
        <w:ind w:left="1440"/>
        <w:rPr>
          <w:rFonts w:ascii="Times New Roman" w:eastAsia="Times New Roman" w:hAnsi="Times New Roman" w:cs="Times New Roman"/>
          <w:sz w:val="26"/>
          <w:szCs w:val="26"/>
        </w:rPr>
      </w:pPr>
    </w:p>
    <w:p w14:paraId="25F0DA0C"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nghĩa: Độ pH đo mức độ axit hoặc kiềm của rượu, trên thang từ 0 (rất axit) đến 14 (rất kiềm). Rượu thường có pH từ 3 đến 4.</w:t>
      </w:r>
    </w:p>
    <w:p w14:paraId="23E9B595" w14:textId="77777777" w:rsidR="003B261E" w:rsidRDefault="003B261E">
      <w:pPr>
        <w:ind w:left="1440"/>
        <w:rPr>
          <w:rFonts w:ascii="Times New Roman" w:eastAsia="Times New Roman" w:hAnsi="Times New Roman" w:cs="Times New Roman"/>
          <w:sz w:val="26"/>
          <w:szCs w:val="26"/>
        </w:rPr>
      </w:pPr>
    </w:p>
    <w:p w14:paraId="57E7E9F2"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thích: pH ảnh hưởng đến độ ổn định và khả năng bảo quản của rượu. pH cao (&gt;3.65) làm rượu dễ bị hỏng do vi khuẩn, đòi hỏi thêm SO₂ để bảo quản. pH thấp mang lại vị chua rõ rệt hơn.</w:t>
      </w:r>
    </w:p>
    <w:p w14:paraId="7706DA6D" w14:textId="77777777" w:rsidR="003B261E" w:rsidRDefault="003B261E">
      <w:pPr>
        <w:ind w:left="1440"/>
        <w:rPr>
          <w:rFonts w:ascii="Times New Roman" w:eastAsia="Times New Roman" w:hAnsi="Times New Roman" w:cs="Times New Roman"/>
          <w:sz w:val="26"/>
          <w:szCs w:val="26"/>
        </w:rPr>
      </w:pPr>
    </w:p>
    <w:p w14:paraId="5CF68EEB"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Không đơn vị (thang log).</w:t>
      </w:r>
    </w:p>
    <w:p w14:paraId="79D5A901" w14:textId="77777777" w:rsidR="003B261E" w:rsidRDefault="003B261E">
      <w:pPr>
        <w:ind w:left="1440"/>
        <w:rPr>
          <w:rFonts w:ascii="Times New Roman" w:eastAsia="Times New Roman" w:hAnsi="Times New Roman" w:cs="Times New Roman"/>
          <w:sz w:val="26"/>
          <w:szCs w:val="26"/>
        </w:rPr>
      </w:pPr>
    </w:p>
    <w:p w14:paraId="14C19130" w14:textId="77777777" w:rsidR="003B261E" w:rsidRDefault="003B261E">
      <w:pPr>
        <w:ind w:left="1440"/>
        <w:rPr>
          <w:rFonts w:ascii="Times New Roman" w:eastAsia="Times New Roman" w:hAnsi="Times New Roman" w:cs="Times New Roman"/>
          <w:sz w:val="26"/>
          <w:szCs w:val="26"/>
        </w:rPr>
      </w:pPr>
    </w:p>
    <w:p w14:paraId="60EBA1CC"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1.1.10. Sunfat (Sulphates)</w:t>
      </w:r>
    </w:p>
    <w:p w14:paraId="4AAAF443" w14:textId="77777777" w:rsidR="003B261E" w:rsidRDefault="003B261E">
      <w:pPr>
        <w:ind w:left="1440"/>
        <w:rPr>
          <w:rFonts w:ascii="Times New Roman" w:eastAsia="Times New Roman" w:hAnsi="Times New Roman" w:cs="Times New Roman"/>
          <w:sz w:val="26"/>
          <w:szCs w:val="26"/>
        </w:rPr>
      </w:pPr>
    </w:p>
    <w:p w14:paraId="1B69906C"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nghĩa: Hợp chất chứa lưu huỳnh (như potassium metabisulfite) được thêm vào rượu để tạo ra SO₂, giúp kháng khuẩn và chống oxy hóa.</w:t>
      </w:r>
    </w:p>
    <w:p w14:paraId="3BD65028" w14:textId="77777777" w:rsidR="003B261E" w:rsidRDefault="003B261E">
      <w:pPr>
        <w:ind w:left="1440"/>
        <w:rPr>
          <w:rFonts w:ascii="Times New Roman" w:eastAsia="Times New Roman" w:hAnsi="Times New Roman" w:cs="Times New Roman"/>
          <w:sz w:val="26"/>
          <w:szCs w:val="26"/>
        </w:rPr>
      </w:pPr>
    </w:p>
    <w:p w14:paraId="27CDEEF7"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thích: Sunfat xuất hiện tự nhiên trong quá trình lên men nhưng cũng được bổ sung để bảo vệ rượu khỏi vi khuẩn và nấm men không mong muốn. Ở mức cao, sunfat có thể gây dị ứng (nhức đầu, nghẹt mũi) cho một số người.</w:t>
      </w:r>
    </w:p>
    <w:p w14:paraId="22554ACE" w14:textId="77777777" w:rsidR="003B261E" w:rsidRDefault="003B261E">
      <w:pPr>
        <w:ind w:left="1440"/>
        <w:rPr>
          <w:rFonts w:ascii="Times New Roman" w:eastAsia="Times New Roman" w:hAnsi="Times New Roman" w:cs="Times New Roman"/>
          <w:sz w:val="26"/>
          <w:szCs w:val="26"/>
        </w:rPr>
      </w:pPr>
    </w:p>
    <w:p w14:paraId="3D2388D8"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g/L (gram trên lít).</w:t>
      </w:r>
    </w:p>
    <w:p w14:paraId="17458F4D" w14:textId="77777777" w:rsidR="003B261E" w:rsidRDefault="003B261E">
      <w:pPr>
        <w:ind w:left="1440"/>
        <w:rPr>
          <w:rFonts w:ascii="Times New Roman" w:eastAsia="Times New Roman" w:hAnsi="Times New Roman" w:cs="Times New Roman"/>
          <w:sz w:val="26"/>
          <w:szCs w:val="26"/>
        </w:rPr>
      </w:pPr>
    </w:p>
    <w:p w14:paraId="629745BA"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1.1.11. Rượu (Alcohol)</w:t>
      </w:r>
    </w:p>
    <w:p w14:paraId="605AD8B8" w14:textId="77777777" w:rsidR="003B261E" w:rsidRDefault="003B261E">
      <w:pPr>
        <w:ind w:left="1440"/>
        <w:rPr>
          <w:rFonts w:ascii="Times New Roman" w:eastAsia="Times New Roman" w:hAnsi="Times New Roman" w:cs="Times New Roman"/>
          <w:sz w:val="26"/>
          <w:szCs w:val="26"/>
        </w:rPr>
      </w:pPr>
    </w:p>
    <w:p w14:paraId="1838F71E"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nghĩa: Hàm lượng cồn ethanol trong rượu, tính theo phần trăm thể tích.</w:t>
      </w:r>
    </w:p>
    <w:p w14:paraId="5C6CFF6E" w14:textId="77777777" w:rsidR="003B261E" w:rsidRDefault="003B261E">
      <w:pPr>
        <w:ind w:left="1440"/>
        <w:rPr>
          <w:rFonts w:ascii="Times New Roman" w:eastAsia="Times New Roman" w:hAnsi="Times New Roman" w:cs="Times New Roman"/>
          <w:sz w:val="26"/>
          <w:szCs w:val="26"/>
        </w:rPr>
      </w:pPr>
    </w:p>
    <w:p w14:paraId="5C900E61"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thích: Độ cồn ảnh hưởng đến hương vị, độ đậm (body) và cảm giác ấm của rượu. Rượu vang đỏ thường có độ cồn từ 8.4% đến 14.9%. Độ cồn cao thường liên quan đến chất lượng cao hơn trong tập dữ liệu này.</w:t>
      </w:r>
    </w:p>
    <w:p w14:paraId="1D847CE7" w14:textId="77777777" w:rsidR="003B261E" w:rsidRDefault="003B261E">
      <w:pPr>
        <w:ind w:left="1440"/>
        <w:rPr>
          <w:rFonts w:ascii="Times New Roman" w:eastAsia="Times New Roman" w:hAnsi="Times New Roman" w:cs="Times New Roman"/>
          <w:sz w:val="26"/>
          <w:szCs w:val="26"/>
        </w:rPr>
      </w:pPr>
    </w:p>
    <w:p w14:paraId="7EB85F57"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 thể tích (% vol).</w:t>
      </w:r>
    </w:p>
    <w:p w14:paraId="022E7A01" w14:textId="77777777" w:rsidR="003B261E" w:rsidRDefault="003B261E">
      <w:pPr>
        <w:ind w:left="1440"/>
        <w:rPr>
          <w:rFonts w:ascii="Times New Roman" w:eastAsia="Times New Roman" w:hAnsi="Times New Roman" w:cs="Times New Roman"/>
          <w:sz w:val="26"/>
          <w:szCs w:val="26"/>
        </w:rPr>
      </w:pPr>
    </w:p>
    <w:p w14:paraId="4C0B3355"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1.1.12. Chất lượng (Quality)</w:t>
      </w:r>
    </w:p>
    <w:p w14:paraId="64BD1BD8" w14:textId="77777777" w:rsidR="003B261E" w:rsidRDefault="003B261E">
      <w:pPr>
        <w:ind w:left="1440"/>
        <w:rPr>
          <w:rFonts w:ascii="Times New Roman" w:eastAsia="Times New Roman" w:hAnsi="Times New Roman" w:cs="Times New Roman"/>
          <w:sz w:val="26"/>
          <w:szCs w:val="26"/>
        </w:rPr>
      </w:pPr>
    </w:p>
    <w:p w14:paraId="45E227C0"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nghĩa: Biến mục tiêu, là điểm số đánh giá cảm quan của rượu, từ 3 (thấp) đến 8 (cao) trong tập dữ liệu này.</w:t>
      </w:r>
    </w:p>
    <w:p w14:paraId="101BDB60" w14:textId="77777777" w:rsidR="003B261E" w:rsidRDefault="003B261E">
      <w:pPr>
        <w:ind w:left="1440"/>
        <w:rPr>
          <w:rFonts w:ascii="Times New Roman" w:eastAsia="Times New Roman" w:hAnsi="Times New Roman" w:cs="Times New Roman"/>
          <w:sz w:val="26"/>
          <w:szCs w:val="26"/>
        </w:rPr>
      </w:pPr>
    </w:p>
    <w:p w14:paraId="17BBB790"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thích: Điểm chất lượng dựa trên đánh giá của các chuyên gia, phản ánh tổng thể hương vị, mùi thơm, và cảm nhận của rượu. Điểm 5-6 chiếm đa số, cho thấy rượu trung bình là phổ biến. Biến này được sử dụng để phân loại hoặc dự đoán chất lượng rượu.</w:t>
      </w:r>
    </w:p>
    <w:p w14:paraId="177DBFF2" w14:textId="77777777" w:rsidR="003B261E" w:rsidRDefault="003B261E">
      <w:pPr>
        <w:ind w:left="1440"/>
        <w:rPr>
          <w:rFonts w:ascii="Times New Roman" w:eastAsia="Times New Roman" w:hAnsi="Times New Roman" w:cs="Times New Roman"/>
          <w:sz w:val="26"/>
          <w:szCs w:val="26"/>
        </w:rPr>
      </w:pPr>
    </w:p>
    <w:p w14:paraId="4E3955F8"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Không đơn vị (thang điểm ordinal).</w:t>
      </w:r>
    </w:p>
    <w:p w14:paraId="08A3E7A2" w14:textId="77777777" w:rsidR="003B261E" w:rsidRDefault="003B261E">
      <w:pPr>
        <w:ind w:left="1440"/>
        <w:rPr>
          <w:rFonts w:ascii="Times New Roman" w:eastAsia="Times New Roman" w:hAnsi="Times New Roman" w:cs="Times New Roman"/>
          <w:sz w:val="26"/>
          <w:szCs w:val="26"/>
        </w:rPr>
      </w:pPr>
    </w:p>
    <w:p w14:paraId="12F9F1D8"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1.2 Tổng kết các định nghĩa</w:t>
      </w:r>
    </w:p>
    <w:p w14:paraId="19BFA398" w14:textId="77777777" w:rsidR="003B261E" w:rsidRDefault="003B261E">
      <w:pPr>
        <w:rPr>
          <w:rFonts w:ascii="Times New Roman" w:eastAsia="Times New Roman" w:hAnsi="Times New Roman" w:cs="Times New Roman"/>
          <w:sz w:val="26"/>
          <w:szCs w:val="26"/>
        </w:rPr>
      </w:pPr>
    </w:p>
    <w:p w14:paraId="67F3B391"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Các biến hóa lý (fixed acidity, volatile acidity, citric acid, chlorides, pH) ảnh hưởng trực tiếp đến hương vị và độ ổn định của rượu.</w:t>
      </w:r>
    </w:p>
    <w:p w14:paraId="0B3CA81B"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dư và cồn quyết định độ ngọt và độ đậm của rượu.</w:t>
      </w:r>
    </w:p>
    <w:p w14:paraId="3109D2E6"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Lưu huỳnh đioxit (tự do và tổng) cùng sunfat đóng vai trò bảo quản, chống vi khuẩn và oxy hóa.</w:t>
      </w:r>
    </w:p>
    <w:p w14:paraId="60EC9925"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Mật độ và pH cung cấp thông tin về cấu trúc vật lý và hóa học của rượu.</w:t>
      </w:r>
    </w:p>
    <w:p w14:paraId="6FBC073E"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Chất lượng là kết quả tổng hợp, phụ thuộc vào các yếu tố trên và cảm nhận chủ quan.</w:t>
      </w:r>
    </w:p>
    <w:p w14:paraId="1B6EB775" w14:textId="77777777" w:rsidR="003B261E" w:rsidRDefault="003B261E">
      <w:pPr>
        <w:ind w:left="720"/>
        <w:rPr>
          <w:rFonts w:ascii="Times New Roman" w:eastAsia="Times New Roman" w:hAnsi="Times New Roman" w:cs="Times New Roman"/>
          <w:sz w:val="26"/>
          <w:szCs w:val="26"/>
        </w:rPr>
      </w:pPr>
    </w:p>
    <w:p w14:paraId="0180C692"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2.Các thư viện cần thiết</w:t>
      </w:r>
    </w:p>
    <w:p w14:paraId="444E71F5" w14:textId="77777777" w:rsidR="003B261E" w:rsidRDefault="003B261E">
      <w:pPr>
        <w:rPr>
          <w:rFonts w:ascii="Times New Roman" w:eastAsia="Times New Roman" w:hAnsi="Times New Roman" w:cs="Times New Roman"/>
          <w:sz w:val="26"/>
          <w:szCs w:val="26"/>
        </w:rPr>
      </w:pPr>
    </w:p>
    <w:p w14:paraId="10769036"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pandas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pd</w:t>
      </w:r>
      <w:r>
        <w:rPr>
          <w:rFonts w:ascii="Courier New" w:eastAsia="Courier New" w:hAnsi="Courier New" w:cs="Courier New"/>
          <w:color w:val="CCCCCC"/>
          <w:sz w:val="26"/>
          <w:szCs w:val="26"/>
        </w:rPr>
        <w:t xml:space="preserve">  </w:t>
      </w:r>
      <w:r>
        <w:rPr>
          <w:rFonts w:ascii="Courier New" w:eastAsia="Courier New" w:hAnsi="Courier New" w:cs="Courier New"/>
          <w:color w:val="6A9955"/>
          <w:sz w:val="26"/>
          <w:szCs w:val="26"/>
        </w:rPr>
        <w:t>#for data manipulation operations</w:t>
      </w:r>
    </w:p>
    <w:p w14:paraId="2F871C25"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numpy</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np</w:t>
      </w:r>
      <w:r>
        <w:rPr>
          <w:rFonts w:ascii="Courier New" w:eastAsia="Courier New" w:hAnsi="Courier New" w:cs="Courier New"/>
          <w:color w:val="CCCCCC"/>
          <w:sz w:val="26"/>
          <w:szCs w:val="26"/>
        </w:rPr>
        <w:t xml:space="preserve">  </w:t>
      </w:r>
      <w:r>
        <w:rPr>
          <w:rFonts w:ascii="Courier New" w:eastAsia="Courier New" w:hAnsi="Courier New" w:cs="Courier New"/>
          <w:color w:val="6A9955"/>
          <w:sz w:val="26"/>
          <w:szCs w:val="26"/>
        </w:rPr>
        <w:t>#for numeric operations on data</w:t>
      </w:r>
    </w:p>
    <w:p w14:paraId="6D4F7794"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seaborn</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sns</w:t>
      </w:r>
      <w:r>
        <w:rPr>
          <w:rFonts w:ascii="Courier New" w:eastAsia="Courier New" w:hAnsi="Courier New" w:cs="Courier New"/>
          <w:color w:val="CCCCCC"/>
          <w:sz w:val="26"/>
          <w:szCs w:val="26"/>
        </w:rPr>
        <w:t xml:space="preserve">  </w:t>
      </w:r>
      <w:r>
        <w:rPr>
          <w:rFonts w:ascii="Courier New" w:eastAsia="Courier New" w:hAnsi="Courier New" w:cs="Courier New"/>
          <w:color w:val="6A9955"/>
          <w:sz w:val="26"/>
          <w:szCs w:val="26"/>
        </w:rPr>
        <w:t>#for data visualization operations</w:t>
      </w:r>
    </w:p>
    <w:p w14:paraId="1CAB5530"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matplotlib</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pyplot</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plt</w:t>
      </w:r>
      <w:r>
        <w:rPr>
          <w:rFonts w:ascii="Courier New" w:eastAsia="Courier New" w:hAnsi="Courier New" w:cs="Courier New"/>
          <w:color w:val="CCCCCC"/>
          <w:sz w:val="26"/>
          <w:szCs w:val="26"/>
        </w:rPr>
        <w:t xml:space="preserve">  </w:t>
      </w:r>
      <w:r>
        <w:rPr>
          <w:rFonts w:ascii="Courier New" w:eastAsia="Courier New" w:hAnsi="Courier New" w:cs="Courier New"/>
          <w:color w:val="6A9955"/>
          <w:sz w:val="26"/>
          <w:szCs w:val="26"/>
        </w:rPr>
        <w:t>#for data visualization operations</w:t>
      </w:r>
    </w:p>
    <w:p w14:paraId="73EFE5FB"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preprocessing</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LabelEncoder</w:t>
      </w:r>
      <w:r>
        <w:rPr>
          <w:rFonts w:ascii="Courier New" w:eastAsia="Courier New" w:hAnsi="Courier New" w:cs="Courier New"/>
          <w:color w:val="CCCCCC"/>
          <w:sz w:val="26"/>
          <w:szCs w:val="26"/>
        </w:rPr>
        <w:t xml:space="preserve"> </w:t>
      </w:r>
      <w:r>
        <w:rPr>
          <w:rFonts w:ascii="Courier New" w:eastAsia="Courier New" w:hAnsi="Courier New" w:cs="Courier New"/>
          <w:color w:val="6A9955"/>
          <w:sz w:val="26"/>
          <w:szCs w:val="26"/>
        </w:rPr>
        <w:t># for encoding</w:t>
      </w:r>
    </w:p>
    <w:p w14:paraId="5556BC54"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preprocessing</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MinMaxScaler</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RobustScaler</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StandardScaler</w:t>
      </w:r>
      <w:r>
        <w:rPr>
          <w:rFonts w:ascii="Courier New" w:eastAsia="Courier New" w:hAnsi="Courier New" w:cs="Courier New"/>
          <w:color w:val="CCCCCC"/>
          <w:sz w:val="26"/>
          <w:szCs w:val="26"/>
        </w:rPr>
        <w:t xml:space="preserve"> </w:t>
      </w:r>
      <w:r>
        <w:rPr>
          <w:rFonts w:ascii="Courier New" w:eastAsia="Courier New" w:hAnsi="Courier New" w:cs="Courier New"/>
          <w:color w:val="6A9955"/>
          <w:sz w:val="26"/>
          <w:szCs w:val="26"/>
        </w:rPr>
        <w:t>#for standardization</w:t>
      </w:r>
    </w:p>
    <w:p w14:paraId="7B83BCF3" w14:textId="77777777" w:rsidR="003B261E" w:rsidRDefault="00000000">
      <w:pPr>
        <w:shd w:val="clear" w:color="auto" w:fill="1F1F1F"/>
        <w:spacing w:line="325" w:lineRule="auto"/>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plotly</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express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px</w:t>
      </w:r>
    </w:p>
    <w:p w14:paraId="07F4BFB3" w14:textId="77777777" w:rsidR="003B261E" w:rsidRDefault="00000000">
      <w:pPr>
        <w:shd w:val="clear" w:color="auto" w:fill="1F1F1F"/>
        <w:spacing w:line="325" w:lineRule="auto"/>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plotly</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graph_objects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go</w:t>
      </w:r>
    </w:p>
    <w:p w14:paraId="536AEE99" w14:textId="77777777" w:rsidR="003B261E" w:rsidRDefault="00000000">
      <w:pPr>
        <w:shd w:val="clear" w:color="auto" w:fill="1F1F1F"/>
        <w:spacing w:line="325" w:lineRule="auto"/>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plotly</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io</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pio</w:t>
      </w:r>
    </w:p>
    <w:p w14:paraId="485042BE" w14:textId="77777777" w:rsidR="003B261E" w:rsidRDefault="00000000">
      <w:pPr>
        <w:shd w:val="clear" w:color="auto" w:fill="1F1F1F"/>
        <w:spacing w:line="325" w:lineRule="auto"/>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scipy</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stats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st</w:t>
      </w:r>
    </w:p>
    <w:p w14:paraId="4A1D40B9" w14:textId="77777777" w:rsidR="003B261E" w:rsidRDefault="00000000">
      <w:pPr>
        <w:shd w:val="clear" w:color="auto" w:fill="1F1F1F"/>
        <w:spacing w:line="325" w:lineRule="auto"/>
        <w:rPr>
          <w:rFonts w:ascii="Courier New" w:eastAsia="Courier New" w:hAnsi="Courier New" w:cs="Courier New"/>
          <w:color w:val="DCDCAA"/>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termcolor</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colored</w:t>
      </w:r>
    </w:p>
    <w:p w14:paraId="5F48E0E8" w14:textId="77777777" w:rsidR="003B261E" w:rsidRDefault="00000000">
      <w:pPr>
        <w:shd w:val="clear" w:color="auto" w:fill="1F1F1F"/>
        <w:spacing w:line="325" w:lineRule="auto"/>
        <w:rPr>
          <w:rFonts w:ascii="Courier New" w:eastAsia="Courier New" w:hAnsi="Courier New" w:cs="Courier New"/>
          <w:color w:val="4EC9B0"/>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ydata_profiling</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ProfileReport</w:t>
      </w:r>
    </w:p>
    <w:p w14:paraId="09E90D1C" w14:textId="77777777" w:rsidR="003B261E" w:rsidRDefault="003B261E">
      <w:pPr>
        <w:shd w:val="clear" w:color="auto" w:fill="1F1F1F"/>
        <w:spacing w:line="325" w:lineRule="auto"/>
        <w:rPr>
          <w:rFonts w:ascii="Courier New" w:eastAsia="Courier New" w:hAnsi="Courier New" w:cs="Courier New"/>
          <w:color w:val="CCCCCC"/>
          <w:sz w:val="26"/>
          <w:szCs w:val="26"/>
        </w:rPr>
      </w:pPr>
    </w:p>
    <w:p w14:paraId="4CA8A311"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6A9955"/>
          <w:sz w:val="26"/>
          <w:szCs w:val="26"/>
        </w:rPr>
        <w:t>#from markupsafe import escape</w:t>
      </w:r>
    </w:p>
    <w:p w14:paraId="7C84B058"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6A9955"/>
          <w:sz w:val="26"/>
          <w:szCs w:val="26"/>
        </w:rPr>
        <w:t>#!pip install pandas-profiling</w:t>
      </w:r>
    </w:p>
    <w:p w14:paraId="096E12C3"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6A9955"/>
          <w:sz w:val="26"/>
          <w:szCs w:val="26"/>
        </w:rPr>
        <w:t>#import pandas_profiling</w:t>
      </w:r>
    </w:p>
    <w:p w14:paraId="5ED280CE" w14:textId="77777777" w:rsidR="003B261E" w:rsidRDefault="003B261E">
      <w:pPr>
        <w:shd w:val="clear" w:color="auto" w:fill="1F1F1F"/>
        <w:spacing w:line="325" w:lineRule="auto"/>
        <w:rPr>
          <w:rFonts w:ascii="Courier New" w:eastAsia="Courier New" w:hAnsi="Courier New" w:cs="Courier New"/>
          <w:color w:val="CCCCCC"/>
          <w:sz w:val="26"/>
          <w:szCs w:val="26"/>
        </w:rPr>
      </w:pPr>
    </w:p>
    <w:p w14:paraId="4CA440FE" w14:textId="77777777" w:rsidR="003B261E" w:rsidRDefault="00000000">
      <w:pPr>
        <w:shd w:val="clear" w:color="auto" w:fill="1F1F1F"/>
        <w:spacing w:line="325" w:lineRule="auto"/>
        <w:rPr>
          <w:rFonts w:ascii="Courier New" w:eastAsia="Courier New" w:hAnsi="Courier New" w:cs="Courier New"/>
          <w:color w:val="DCDCAA"/>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model_selection</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train_test_split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GridSearchCV</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cross_val_score</w:t>
      </w:r>
    </w:p>
    <w:p w14:paraId="545E282A" w14:textId="77777777" w:rsidR="003B261E" w:rsidRDefault="00000000">
      <w:pPr>
        <w:shd w:val="clear" w:color="auto" w:fill="1F1F1F"/>
        <w:spacing w:line="325" w:lineRule="auto"/>
        <w:rPr>
          <w:rFonts w:ascii="Courier New" w:eastAsia="Courier New" w:hAnsi="Courier New" w:cs="Courier New"/>
          <w:color w:val="DCDCAA"/>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metrics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confusion_matrix</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accuracy_score</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classification_report</w:t>
      </w:r>
    </w:p>
    <w:p w14:paraId="3B37AF92" w14:textId="77777777" w:rsidR="003B261E" w:rsidRDefault="00000000">
      <w:pPr>
        <w:shd w:val="clear" w:color="auto" w:fill="1F1F1F"/>
        <w:spacing w:line="325" w:lineRule="auto"/>
        <w:rPr>
          <w:rFonts w:ascii="Courier New" w:eastAsia="Courier New" w:hAnsi="Courier New" w:cs="Courier New"/>
          <w:color w:val="DCDCAA"/>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metrics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accuracy_score</w:t>
      </w:r>
    </w:p>
    <w:p w14:paraId="6257457C" w14:textId="77777777" w:rsidR="003B261E" w:rsidRDefault="00000000">
      <w:pPr>
        <w:shd w:val="clear" w:color="auto" w:fill="1F1F1F"/>
        <w:spacing w:line="325" w:lineRule="auto"/>
        <w:rPr>
          <w:rFonts w:ascii="Courier New" w:eastAsia="Courier New" w:hAnsi="Courier New" w:cs="Courier New"/>
          <w:color w:val="DCDCAA"/>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metrics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roc_auc_score</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roc_curve</w:t>
      </w:r>
    </w:p>
    <w:p w14:paraId="491190E5" w14:textId="77777777" w:rsidR="003B261E" w:rsidRDefault="00000000">
      <w:pPr>
        <w:shd w:val="clear" w:color="auto" w:fill="1F1F1F"/>
        <w:spacing w:line="325" w:lineRule="auto"/>
        <w:rPr>
          <w:rFonts w:ascii="Courier New" w:eastAsia="Courier New" w:hAnsi="Courier New" w:cs="Courier New"/>
          <w:color w:val="4EC9B0"/>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metrics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ConfusionMatrixDisplay</w:t>
      </w:r>
    </w:p>
    <w:p w14:paraId="41F07BC8" w14:textId="77777777" w:rsidR="003B261E" w:rsidRDefault="00000000">
      <w:pPr>
        <w:shd w:val="clear" w:color="auto" w:fill="1F1F1F"/>
        <w:spacing w:line="325" w:lineRule="auto"/>
        <w:rPr>
          <w:rFonts w:ascii="Courier New" w:eastAsia="Courier New" w:hAnsi="Courier New" w:cs="Courier New"/>
          <w:color w:val="4EC9B0"/>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model_selection</w:t>
      </w:r>
    </w:p>
    <w:p w14:paraId="41C97249" w14:textId="77777777" w:rsidR="003B261E" w:rsidRDefault="00000000">
      <w:pPr>
        <w:shd w:val="clear" w:color="auto" w:fill="1F1F1F"/>
        <w:spacing w:line="325" w:lineRule="auto"/>
        <w:rPr>
          <w:rFonts w:ascii="Courier New" w:eastAsia="Courier New" w:hAnsi="Courier New" w:cs="Courier New"/>
          <w:color w:val="4EC9B0"/>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neighbors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KNeighborsClassifier</w:t>
      </w:r>
    </w:p>
    <w:p w14:paraId="6832310F" w14:textId="77777777" w:rsidR="003B261E" w:rsidRDefault="00000000">
      <w:pPr>
        <w:shd w:val="clear" w:color="auto" w:fill="1F1F1F"/>
        <w:spacing w:line="325" w:lineRule="auto"/>
        <w:rPr>
          <w:rFonts w:ascii="Courier New" w:eastAsia="Courier New" w:hAnsi="Courier New" w:cs="Courier New"/>
          <w:color w:val="4EC9B0"/>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ensemble</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GradientBoostingClassifier</w:t>
      </w:r>
    </w:p>
    <w:p w14:paraId="689104C8"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6A9955"/>
          <w:sz w:val="26"/>
          <w:szCs w:val="26"/>
        </w:rPr>
        <w:lastRenderedPageBreak/>
        <w:t>#!pip install lightgbm</w:t>
      </w:r>
    </w:p>
    <w:p w14:paraId="1E7161EC" w14:textId="77777777" w:rsidR="003B261E" w:rsidRDefault="00000000">
      <w:pPr>
        <w:shd w:val="clear" w:color="auto" w:fill="1F1F1F"/>
        <w:spacing w:line="325" w:lineRule="auto"/>
        <w:rPr>
          <w:rFonts w:ascii="Courier New" w:eastAsia="Courier New" w:hAnsi="Courier New" w:cs="Courier New"/>
          <w:color w:val="4EC9B0"/>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lightgbm</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LGBMClassifier</w:t>
      </w:r>
    </w:p>
    <w:p w14:paraId="7EC65879" w14:textId="77777777" w:rsidR="003B261E" w:rsidRDefault="003B261E">
      <w:pPr>
        <w:shd w:val="clear" w:color="auto" w:fill="1F1F1F"/>
        <w:spacing w:line="325" w:lineRule="auto"/>
        <w:rPr>
          <w:rFonts w:ascii="Courier New" w:eastAsia="Courier New" w:hAnsi="Courier New" w:cs="Courier New"/>
          <w:color w:val="CCCCCC"/>
          <w:sz w:val="26"/>
          <w:szCs w:val="26"/>
        </w:rPr>
      </w:pPr>
    </w:p>
    <w:p w14:paraId="1A3D0D93"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6A9955"/>
          <w:sz w:val="26"/>
          <w:szCs w:val="26"/>
        </w:rPr>
        <w:t>#ignore warnings</w:t>
      </w:r>
    </w:p>
    <w:p w14:paraId="333E7E5F" w14:textId="77777777" w:rsidR="003B261E" w:rsidRDefault="00000000">
      <w:pPr>
        <w:shd w:val="clear" w:color="auto" w:fill="1F1F1F"/>
        <w:spacing w:line="325" w:lineRule="auto"/>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warnings</w:t>
      </w:r>
    </w:p>
    <w:p w14:paraId="7F82BE4D"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4EC9B0"/>
          <w:sz w:val="26"/>
          <w:szCs w:val="26"/>
        </w:rPr>
        <w:t>warnings</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filterwarnings</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"ignore"</w:t>
      </w:r>
      <w:r>
        <w:rPr>
          <w:rFonts w:ascii="Courier New" w:eastAsia="Courier New" w:hAnsi="Courier New" w:cs="Courier New"/>
          <w:color w:val="CCCCCC"/>
          <w:sz w:val="26"/>
          <w:szCs w:val="26"/>
        </w:rPr>
        <w:t>)</w:t>
      </w:r>
    </w:p>
    <w:p w14:paraId="55CB8E3A" w14:textId="77777777" w:rsidR="003B261E" w:rsidRDefault="003B261E">
      <w:pPr>
        <w:shd w:val="clear" w:color="auto" w:fill="1F1F1F"/>
        <w:spacing w:line="325" w:lineRule="auto"/>
        <w:rPr>
          <w:rFonts w:ascii="Courier New" w:eastAsia="Courier New" w:hAnsi="Courier New" w:cs="Courier New"/>
          <w:color w:val="CCCCCC"/>
          <w:sz w:val="26"/>
          <w:szCs w:val="26"/>
        </w:rPr>
      </w:pPr>
    </w:p>
    <w:p w14:paraId="7D1C2374"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6A9955"/>
          <w:sz w:val="26"/>
          <w:szCs w:val="26"/>
        </w:rPr>
        <w:t>#see model parametres</w:t>
      </w:r>
    </w:p>
    <w:p w14:paraId="3B8917EB" w14:textId="77777777" w:rsidR="003B261E" w:rsidRDefault="00000000">
      <w:pPr>
        <w:shd w:val="clear" w:color="auto" w:fill="1F1F1F"/>
        <w:spacing w:line="325" w:lineRule="auto"/>
        <w:rPr>
          <w:rFonts w:ascii="Courier New" w:eastAsia="Courier New" w:hAnsi="Courier New" w:cs="Courier New"/>
          <w:color w:val="DCDCAA"/>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set_config</w:t>
      </w:r>
    </w:p>
    <w:p w14:paraId="1567791A"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DCDCAA"/>
          <w:sz w:val="26"/>
          <w:szCs w:val="26"/>
        </w:rPr>
        <w:t>set_config</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print_changed_only</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569CD6"/>
          <w:sz w:val="26"/>
          <w:szCs w:val="26"/>
        </w:rPr>
        <w:t>False</w:t>
      </w:r>
      <w:r>
        <w:rPr>
          <w:rFonts w:ascii="Courier New" w:eastAsia="Courier New" w:hAnsi="Courier New" w:cs="Courier New"/>
          <w:color w:val="CCCCCC"/>
          <w:sz w:val="26"/>
          <w:szCs w:val="26"/>
        </w:rPr>
        <w:t>)</w:t>
      </w:r>
    </w:p>
    <w:p w14:paraId="3D9D8F0C" w14:textId="77777777" w:rsidR="003B261E" w:rsidRDefault="003B261E">
      <w:pPr>
        <w:rPr>
          <w:rFonts w:ascii="Times New Roman" w:eastAsia="Times New Roman" w:hAnsi="Times New Roman" w:cs="Times New Roman"/>
          <w:sz w:val="26"/>
          <w:szCs w:val="26"/>
        </w:rPr>
      </w:pPr>
    </w:p>
    <w:p w14:paraId="60858677"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3.Tải tập dữ liệu</w:t>
      </w:r>
    </w:p>
    <w:p w14:paraId="7D846B87" w14:textId="77777777" w:rsidR="003B261E" w:rsidRDefault="003B261E">
      <w:pPr>
        <w:rPr>
          <w:rFonts w:ascii="Times New Roman" w:eastAsia="Times New Roman" w:hAnsi="Times New Roman" w:cs="Times New Roman"/>
          <w:sz w:val="26"/>
          <w:szCs w:val="26"/>
        </w:rPr>
      </w:pPr>
    </w:p>
    <w:p w14:paraId="5C1E1440"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wine</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pd</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read_csv</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"winequality-red.csv"</w:t>
      </w:r>
      <w:r>
        <w:rPr>
          <w:rFonts w:ascii="Courier New" w:eastAsia="Courier New" w:hAnsi="Courier New" w:cs="Courier New"/>
          <w:color w:val="CCCCCC"/>
          <w:sz w:val="26"/>
          <w:szCs w:val="26"/>
        </w:rPr>
        <w:t>)</w:t>
      </w:r>
    </w:p>
    <w:p w14:paraId="08FBBEFC"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df</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wine</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copy</w:t>
      </w:r>
      <w:r>
        <w:rPr>
          <w:rFonts w:ascii="Courier New" w:eastAsia="Courier New" w:hAnsi="Courier New" w:cs="Courier New"/>
          <w:color w:val="CCCCCC"/>
          <w:sz w:val="26"/>
          <w:szCs w:val="26"/>
        </w:rPr>
        <w:t>()</w:t>
      </w:r>
    </w:p>
    <w:p w14:paraId="3CDA73F5"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df</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head</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n</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10</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style</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background_gradient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cmap</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"Purples_r"</w:t>
      </w:r>
      <w:r>
        <w:rPr>
          <w:rFonts w:ascii="Courier New" w:eastAsia="Courier New" w:hAnsi="Courier New" w:cs="Courier New"/>
          <w:color w:val="CCCCCC"/>
          <w:sz w:val="26"/>
          <w:szCs w:val="26"/>
        </w:rPr>
        <w:t>)</w:t>
      </w:r>
    </w:p>
    <w:p w14:paraId="239F5081"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Output</w:t>
      </w:r>
    </w:p>
    <w:p w14:paraId="31E017D1"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6A70266" wp14:editId="3013EA75">
            <wp:extent cx="5731200" cy="1485900"/>
            <wp:effectExtent l="0" t="0" r="0" b="0"/>
            <wp:docPr id="18437221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731200" cy="1485900"/>
                    </a:xfrm>
                    <a:prstGeom prst="rect">
                      <a:avLst/>
                    </a:prstGeom>
                    <a:ln/>
                  </pic:spPr>
                </pic:pic>
              </a:graphicData>
            </a:graphic>
          </wp:inline>
        </w:drawing>
      </w:r>
    </w:p>
    <w:p w14:paraId="7CFE742E"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Trong đoạn code trên, chúng ta tải tập dữ liệu. Sau đó, để đề phòng, chúng ta tạo một bản sao của tập dữ liệu. Vì trong một số trường hợp, có thể cần sử dụng tập dữ liệu gốc.</w:t>
      </w:r>
    </w:p>
    <w:p w14:paraId="48BBFEF3" w14:textId="77777777" w:rsidR="003B261E" w:rsidRDefault="003B261E">
      <w:pPr>
        <w:rPr>
          <w:rFonts w:ascii="Times New Roman" w:eastAsia="Times New Roman" w:hAnsi="Times New Roman" w:cs="Times New Roman"/>
          <w:sz w:val="26"/>
          <w:szCs w:val="26"/>
        </w:rPr>
      </w:pPr>
    </w:p>
    <w:p w14:paraId="6F307C07"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4.Thông tin ban đầu về tập dữ liệu</w:t>
      </w:r>
    </w:p>
    <w:p w14:paraId="32130AE2"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4.1 Lấy thông tin cơ bản</w:t>
      </w:r>
    </w:p>
    <w:p w14:paraId="1F956123"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9CDCFE"/>
          <w:sz w:val="21"/>
          <w:szCs w:val="21"/>
        </w:rPr>
        <w:t>df</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info</w:t>
      </w:r>
      <w:r>
        <w:rPr>
          <w:rFonts w:ascii="Courier New" w:eastAsia="Courier New" w:hAnsi="Courier New" w:cs="Courier New"/>
          <w:color w:val="CCCCCC"/>
          <w:sz w:val="21"/>
          <w:szCs w:val="21"/>
        </w:rPr>
        <w:t>()</w:t>
      </w:r>
    </w:p>
    <w:p w14:paraId="40BC37CF"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Output</w:t>
      </w:r>
    </w:p>
    <w:p w14:paraId="0FB5CD9A" w14:textId="77777777" w:rsidR="003B261E" w:rsidRDefault="00000000">
      <w:pPr>
        <w:ind w:left="720"/>
        <w:rPr>
          <w:rFonts w:ascii="Courier New" w:eastAsia="Courier New" w:hAnsi="Courier New" w:cs="Courier New"/>
          <w:sz w:val="26"/>
          <w:szCs w:val="26"/>
        </w:rPr>
      </w:pPr>
      <w:r>
        <w:rPr>
          <w:rFonts w:ascii="Courier New" w:eastAsia="Courier New" w:hAnsi="Courier New" w:cs="Courier New"/>
          <w:sz w:val="26"/>
          <w:szCs w:val="26"/>
        </w:rPr>
        <w:t>&lt;class 'pandas.core.frame.DataFrame'&gt;</w:t>
      </w:r>
    </w:p>
    <w:p w14:paraId="4C9D58C6" w14:textId="77777777" w:rsidR="003B261E" w:rsidRDefault="00000000">
      <w:pPr>
        <w:ind w:left="720"/>
        <w:rPr>
          <w:rFonts w:ascii="Courier New" w:eastAsia="Courier New" w:hAnsi="Courier New" w:cs="Courier New"/>
          <w:sz w:val="26"/>
          <w:szCs w:val="26"/>
        </w:rPr>
      </w:pPr>
      <w:r>
        <w:rPr>
          <w:rFonts w:ascii="Courier New" w:eastAsia="Courier New" w:hAnsi="Courier New" w:cs="Courier New"/>
          <w:sz w:val="26"/>
          <w:szCs w:val="26"/>
        </w:rPr>
        <w:t>RangeIndex: 1599 entries, 0 to 1598</w:t>
      </w:r>
    </w:p>
    <w:p w14:paraId="4B6376E0" w14:textId="77777777" w:rsidR="003B261E" w:rsidRDefault="00000000">
      <w:pPr>
        <w:ind w:left="720"/>
        <w:rPr>
          <w:rFonts w:ascii="Courier New" w:eastAsia="Courier New" w:hAnsi="Courier New" w:cs="Courier New"/>
          <w:sz w:val="26"/>
          <w:szCs w:val="26"/>
        </w:rPr>
      </w:pPr>
      <w:r>
        <w:rPr>
          <w:rFonts w:ascii="Courier New" w:eastAsia="Courier New" w:hAnsi="Courier New" w:cs="Courier New"/>
          <w:sz w:val="26"/>
          <w:szCs w:val="26"/>
        </w:rPr>
        <w:t>Data columns (total 12 columns):</w:t>
      </w:r>
    </w:p>
    <w:p w14:paraId="41D44C23" w14:textId="77777777" w:rsidR="003B261E" w:rsidRDefault="00000000">
      <w:pPr>
        <w:ind w:left="720"/>
        <w:rPr>
          <w:rFonts w:ascii="Courier New" w:eastAsia="Courier New" w:hAnsi="Courier New" w:cs="Courier New"/>
          <w:sz w:val="26"/>
          <w:szCs w:val="26"/>
        </w:rPr>
      </w:pPr>
      <w:r>
        <w:rPr>
          <w:rFonts w:ascii="Courier New" w:eastAsia="Courier New" w:hAnsi="Courier New" w:cs="Courier New"/>
          <w:sz w:val="26"/>
          <w:szCs w:val="26"/>
        </w:rPr>
        <w:t xml:space="preserve"> #   Column                Non-Null Count  Dtype  </w:t>
      </w:r>
    </w:p>
    <w:p w14:paraId="0879AF9D" w14:textId="77777777" w:rsidR="003B261E" w:rsidRDefault="00000000">
      <w:pPr>
        <w:ind w:left="720"/>
        <w:rPr>
          <w:rFonts w:ascii="Courier New" w:eastAsia="Courier New" w:hAnsi="Courier New" w:cs="Courier New"/>
          <w:sz w:val="26"/>
          <w:szCs w:val="26"/>
        </w:rPr>
      </w:pPr>
      <w:r>
        <w:rPr>
          <w:rFonts w:ascii="Courier New" w:eastAsia="Courier New" w:hAnsi="Courier New" w:cs="Courier New"/>
          <w:sz w:val="26"/>
          <w:szCs w:val="26"/>
        </w:rPr>
        <w:t xml:space="preserve">---  ------                --------------  -----  </w:t>
      </w:r>
    </w:p>
    <w:p w14:paraId="3F52C5CB" w14:textId="77777777" w:rsidR="003B261E" w:rsidRDefault="00000000">
      <w:pPr>
        <w:ind w:left="720"/>
        <w:rPr>
          <w:rFonts w:ascii="Courier New" w:eastAsia="Courier New" w:hAnsi="Courier New" w:cs="Courier New"/>
          <w:sz w:val="26"/>
          <w:szCs w:val="26"/>
        </w:rPr>
      </w:pPr>
      <w:r>
        <w:rPr>
          <w:rFonts w:ascii="Courier New" w:eastAsia="Courier New" w:hAnsi="Courier New" w:cs="Courier New"/>
          <w:sz w:val="26"/>
          <w:szCs w:val="26"/>
        </w:rPr>
        <w:lastRenderedPageBreak/>
        <w:t xml:space="preserve"> 0   fixed acidity         1599 non-null   float64</w:t>
      </w:r>
    </w:p>
    <w:p w14:paraId="657AD995" w14:textId="77777777" w:rsidR="003B261E" w:rsidRDefault="00000000">
      <w:pPr>
        <w:ind w:left="720"/>
        <w:rPr>
          <w:rFonts w:ascii="Courier New" w:eastAsia="Courier New" w:hAnsi="Courier New" w:cs="Courier New"/>
          <w:sz w:val="26"/>
          <w:szCs w:val="26"/>
        </w:rPr>
      </w:pPr>
      <w:r>
        <w:rPr>
          <w:rFonts w:ascii="Courier New" w:eastAsia="Courier New" w:hAnsi="Courier New" w:cs="Courier New"/>
          <w:sz w:val="26"/>
          <w:szCs w:val="26"/>
        </w:rPr>
        <w:t xml:space="preserve"> 1   volatile acidity      1599 non-null   float64</w:t>
      </w:r>
    </w:p>
    <w:p w14:paraId="34FA04FE" w14:textId="77777777" w:rsidR="003B261E" w:rsidRDefault="00000000">
      <w:pPr>
        <w:ind w:left="720"/>
        <w:rPr>
          <w:rFonts w:ascii="Courier New" w:eastAsia="Courier New" w:hAnsi="Courier New" w:cs="Courier New"/>
          <w:sz w:val="26"/>
          <w:szCs w:val="26"/>
        </w:rPr>
      </w:pPr>
      <w:r>
        <w:rPr>
          <w:rFonts w:ascii="Courier New" w:eastAsia="Courier New" w:hAnsi="Courier New" w:cs="Courier New"/>
          <w:sz w:val="26"/>
          <w:szCs w:val="26"/>
        </w:rPr>
        <w:t xml:space="preserve"> 2   citric acid           1599 non-null   float64</w:t>
      </w:r>
    </w:p>
    <w:p w14:paraId="769E5245" w14:textId="77777777" w:rsidR="003B261E" w:rsidRDefault="00000000">
      <w:pPr>
        <w:ind w:left="720"/>
        <w:rPr>
          <w:rFonts w:ascii="Courier New" w:eastAsia="Courier New" w:hAnsi="Courier New" w:cs="Courier New"/>
          <w:sz w:val="26"/>
          <w:szCs w:val="26"/>
        </w:rPr>
      </w:pPr>
      <w:r>
        <w:rPr>
          <w:rFonts w:ascii="Courier New" w:eastAsia="Courier New" w:hAnsi="Courier New" w:cs="Courier New"/>
          <w:sz w:val="26"/>
          <w:szCs w:val="26"/>
        </w:rPr>
        <w:t xml:space="preserve"> 3   residual sugar        1599 non-null   float64</w:t>
      </w:r>
    </w:p>
    <w:p w14:paraId="32C724A4" w14:textId="77777777" w:rsidR="003B261E" w:rsidRDefault="00000000">
      <w:pPr>
        <w:ind w:left="720"/>
        <w:rPr>
          <w:rFonts w:ascii="Courier New" w:eastAsia="Courier New" w:hAnsi="Courier New" w:cs="Courier New"/>
          <w:sz w:val="26"/>
          <w:szCs w:val="26"/>
        </w:rPr>
      </w:pPr>
      <w:r>
        <w:rPr>
          <w:rFonts w:ascii="Courier New" w:eastAsia="Courier New" w:hAnsi="Courier New" w:cs="Courier New"/>
          <w:sz w:val="26"/>
          <w:szCs w:val="26"/>
        </w:rPr>
        <w:t xml:space="preserve"> 4   chlorides             1599 non-null   float64</w:t>
      </w:r>
    </w:p>
    <w:p w14:paraId="1CD57FEC" w14:textId="77777777" w:rsidR="003B261E" w:rsidRDefault="00000000">
      <w:pPr>
        <w:ind w:left="720"/>
        <w:rPr>
          <w:rFonts w:ascii="Courier New" w:eastAsia="Courier New" w:hAnsi="Courier New" w:cs="Courier New"/>
          <w:sz w:val="26"/>
          <w:szCs w:val="26"/>
        </w:rPr>
      </w:pPr>
      <w:r>
        <w:rPr>
          <w:rFonts w:ascii="Courier New" w:eastAsia="Courier New" w:hAnsi="Courier New" w:cs="Courier New"/>
          <w:sz w:val="26"/>
          <w:szCs w:val="26"/>
        </w:rPr>
        <w:t xml:space="preserve"> 5   free sulfur dioxide   1599 non-null   float64</w:t>
      </w:r>
    </w:p>
    <w:p w14:paraId="45993A21" w14:textId="77777777" w:rsidR="003B261E" w:rsidRDefault="00000000">
      <w:pPr>
        <w:ind w:left="720"/>
        <w:rPr>
          <w:rFonts w:ascii="Courier New" w:eastAsia="Courier New" w:hAnsi="Courier New" w:cs="Courier New"/>
          <w:sz w:val="26"/>
          <w:szCs w:val="26"/>
        </w:rPr>
      </w:pPr>
      <w:r>
        <w:rPr>
          <w:rFonts w:ascii="Courier New" w:eastAsia="Courier New" w:hAnsi="Courier New" w:cs="Courier New"/>
          <w:sz w:val="26"/>
          <w:szCs w:val="26"/>
        </w:rPr>
        <w:t xml:space="preserve"> 6   total sulfur dioxide  1599 non-null   float64</w:t>
      </w:r>
    </w:p>
    <w:p w14:paraId="2257E313" w14:textId="77777777" w:rsidR="003B261E" w:rsidRDefault="00000000">
      <w:pPr>
        <w:ind w:left="720"/>
        <w:rPr>
          <w:rFonts w:ascii="Courier New" w:eastAsia="Courier New" w:hAnsi="Courier New" w:cs="Courier New"/>
          <w:sz w:val="26"/>
          <w:szCs w:val="26"/>
        </w:rPr>
      </w:pPr>
      <w:r>
        <w:rPr>
          <w:rFonts w:ascii="Courier New" w:eastAsia="Courier New" w:hAnsi="Courier New" w:cs="Courier New"/>
          <w:sz w:val="26"/>
          <w:szCs w:val="26"/>
        </w:rPr>
        <w:t xml:space="preserve"> 7   density               1599 non-null   float64</w:t>
      </w:r>
    </w:p>
    <w:p w14:paraId="20AF16A3" w14:textId="77777777" w:rsidR="003B261E" w:rsidRDefault="00000000">
      <w:pPr>
        <w:ind w:left="720"/>
        <w:rPr>
          <w:rFonts w:ascii="Courier New" w:eastAsia="Courier New" w:hAnsi="Courier New" w:cs="Courier New"/>
          <w:sz w:val="26"/>
          <w:szCs w:val="26"/>
        </w:rPr>
      </w:pPr>
      <w:r>
        <w:rPr>
          <w:rFonts w:ascii="Courier New" w:eastAsia="Courier New" w:hAnsi="Courier New" w:cs="Courier New"/>
          <w:sz w:val="26"/>
          <w:szCs w:val="26"/>
        </w:rPr>
        <w:t xml:space="preserve"> 8   pH                    1599 non-null   float64</w:t>
      </w:r>
    </w:p>
    <w:p w14:paraId="780430AC" w14:textId="77777777" w:rsidR="003B261E" w:rsidRDefault="00000000">
      <w:pPr>
        <w:ind w:left="720"/>
        <w:rPr>
          <w:rFonts w:ascii="Courier New" w:eastAsia="Courier New" w:hAnsi="Courier New" w:cs="Courier New"/>
          <w:sz w:val="26"/>
          <w:szCs w:val="26"/>
        </w:rPr>
      </w:pPr>
      <w:r>
        <w:rPr>
          <w:rFonts w:ascii="Courier New" w:eastAsia="Courier New" w:hAnsi="Courier New" w:cs="Courier New"/>
          <w:sz w:val="26"/>
          <w:szCs w:val="26"/>
        </w:rPr>
        <w:t xml:space="preserve"> 9   sulphates             1599 non-null   float64</w:t>
      </w:r>
    </w:p>
    <w:p w14:paraId="53CC1EEF" w14:textId="77777777" w:rsidR="003B261E" w:rsidRDefault="00000000">
      <w:pPr>
        <w:ind w:left="720"/>
        <w:rPr>
          <w:rFonts w:ascii="Courier New" w:eastAsia="Courier New" w:hAnsi="Courier New" w:cs="Courier New"/>
          <w:sz w:val="26"/>
          <w:szCs w:val="26"/>
        </w:rPr>
      </w:pPr>
      <w:r>
        <w:rPr>
          <w:rFonts w:ascii="Courier New" w:eastAsia="Courier New" w:hAnsi="Courier New" w:cs="Courier New"/>
          <w:sz w:val="26"/>
          <w:szCs w:val="26"/>
        </w:rPr>
        <w:t xml:space="preserve"> 10  alcohol               1599 non-null   float64</w:t>
      </w:r>
    </w:p>
    <w:p w14:paraId="58CB98C1" w14:textId="77777777" w:rsidR="003B261E" w:rsidRDefault="00000000">
      <w:pPr>
        <w:ind w:left="720"/>
        <w:rPr>
          <w:rFonts w:ascii="Courier New" w:eastAsia="Courier New" w:hAnsi="Courier New" w:cs="Courier New"/>
          <w:sz w:val="26"/>
          <w:szCs w:val="26"/>
        </w:rPr>
      </w:pPr>
      <w:r>
        <w:rPr>
          <w:rFonts w:ascii="Courier New" w:eastAsia="Courier New" w:hAnsi="Courier New" w:cs="Courier New"/>
          <w:sz w:val="26"/>
          <w:szCs w:val="26"/>
        </w:rPr>
        <w:t xml:space="preserve"> 11  quality               1599 non-null   int64  </w:t>
      </w:r>
    </w:p>
    <w:p w14:paraId="15B00D77" w14:textId="77777777" w:rsidR="003B261E" w:rsidRDefault="00000000">
      <w:pPr>
        <w:ind w:left="720"/>
        <w:rPr>
          <w:rFonts w:ascii="Courier New" w:eastAsia="Courier New" w:hAnsi="Courier New" w:cs="Courier New"/>
          <w:sz w:val="26"/>
          <w:szCs w:val="26"/>
        </w:rPr>
      </w:pPr>
      <w:r>
        <w:rPr>
          <w:rFonts w:ascii="Courier New" w:eastAsia="Courier New" w:hAnsi="Courier New" w:cs="Courier New"/>
          <w:sz w:val="26"/>
          <w:szCs w:val="26"/>
        </w:rPr>
        <w:t>dtypes: float64(11), int64(1)</w:t>
      </w:r>
    </w:p>
    <w:p w14:paraId="1E01508B" w14:textId="77777777" w:rsidR="003B261E" w:rsidRDefault="00000000">
      <w:pPr>
        <w:ind w:left="720"/>
        <w:rPr>
          <w:rFonts w:ascii="Courier New" w:eastAsia="Courier New" w:hAnsi="Courier New" w:cs="Courier New"/>
          <w:sz w:val="26"/>
          <w:szCs w:val="26"/>
        </w:rPr>
      </w:pPr>
      <w:r>
        <w:rPr>
          <w:rFonts w:ascii="Courier New" w:eastAsia="Courier New" w:hAnsi="Courier New" w:cs="Courier New"/>
          <w:sz w:val="26"/>
          <w:szCs w:val="26"/>
        </w:rPr>
        <w:t>memory usage: 150.0 KB</w:t>
      </w:r>
    </w:p>
    <w:p w14:paraId="337BB4D2" w14:textId="77777777" w:rsidR="003B261E" w:rsidRDefault="003B261E">
      <w:pPr>
        <w:ind w:left="720"/>
        <w:rPr>
          <w:rFonts w:ascii="Courier New" w:eastAsia="Courier New" w:hAnsi="Courier New" w:cs="Courier New"/>
          <w:sz w:val="26"/>
          <w:szCs w:val="26"/>
        </w:rPr>
      </w:pPr>
    </w:p>
    <w:p w14:paraId="2BD4AB57"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Tóm tắt</w:t>
      </w:r>
    </w:p>
    <w:p w14:paraId="18BDF449" w14:textId="77777777" w:rsidR="003B261E" w:rsidRDefault="003B261E">
      <w:pPr>
        <w:ind w:left="720"/>
        <w:rPr>
          <w:rFonts w:ascii="Times New Roman" w:eastAsia="Times New Roman" w:hAnsi="Times New Roman" w:cs="Times New Roman"/>
          <w:sz w:val="26"/>
          <w:szCs w:val="26"/>
        </w:rPr>
      </w:pPr>
    </w:p>
    <w:p w14:paraId="4A515987"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Bộ dữ liệu không có giá trị null. Bộ dữ liệu bao gồm 1599 hàng và 12 cột. Kiểu dữ liệu của tất cả các biến đều là số.</w:t>
      </w:r>
    </w:p>
    <w:p w14:paraId="2DE4750C" w14:textId="77777777" w:rsidR="003B261E" w:rsidRDefault="003B261E">
      <w:pPr>
        <w:rPr>
          <w:rFonts w:ascii="Times New Roman" w:eastAsia="Times New Roman" w:hAnsi="Times New Roman" w:cs="Times New Roman"/>
          <w:sz w:val="26"/>
          <w:szCs w:val="26"/>
        </w:rPr>
      </w:pPr>
    </w:p>
    <w:p w14:paraId="306B2181"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4.2 Thống kê mô tả của các biến số</w:t>
      </w:r>
    </w:p>
    <w:p w14:paraId="18F12B08"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9CDCFE"/>
          <w:sz w:val="21"/>
          <w:szCs w:val="21"/>
        </w:rPr>
        <w:t>df</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describe</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style</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background_gradient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cmap</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"magma"</w:t>
      </w:r>
      <w:r>
        <w:rPr>
          <w:rFonts w:ascii="Courier New" w:eastAsia="Courier New" w:hAnsi="Courier New" w:cs="Courier New"/>
          <w:color w:val="CCCCCC"/>
          <w:sz w:val="21"/>
          <w:szCs w:val="21"/>
        </w:rPr>
        <w:t>)</w:t>
      </w:r>
    </w:p>
    <w:p w14:paraId="770C8B39"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Output</w:t>
      </w:r>
    </w:p>
    <w:p w14:paraId="37460830"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7165776" wp14:editId="7F25EBE2">
            <wp:extent cx="5731200" cy="2540000"/>
            <wp:effectExtent l="0" t="0" r="0" b="0"/>
            <wp:docPr id="184372225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
                    <a:srcRect/>
                    <a:stretch>
                      <a:fillRect/>
                    </a:stretch>
                  </pic:blipFill>
                  <pic:spPr>
                    <a:xfrm>
                      <a:off x="0" y="0"/>
                      <a:ext cx="5731200" cy="2540000"/>
                    </a:xfrm>
                    <a:prstGeom prst="rect">
                      <a:avLst/>
                    </a:prstGeom>
                    <a:ln/>
                  </pic:spPr>
                </pic:pic>
              </a:graphicData>
            </a:graphic>
          </wp:inline>
        </w:drawing>
      </w:r>
    </w:p>
    <w:p w14:paraId="14B4E44B"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cho thấy</w:t>
      </w:r>
    </w:p>
    <w:p w14:paraId="7AA6D654" w14:textId="77777777" w:rsidR="003B261E" w:rsidRDefault="003B261E">
      <w:pPr>
        <w:ind w:firstLine="720"/>
        <w:rPr>
          <w:rFonts w:ascii="Times New Roman" w:eastAsia="Times New Roman" w:hAnsi="Times New Roman" w:cs="Times New Roman"/>
          <w:sz w:val="26"/>
          <w:szCs w:val="26"/>
        </w:rPr>
      </w:pPr>
    </w:p>
    <w:p w14:paraId="6D79407C"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trung bình của độ axit cố định là 8.31, giá trị cao nhất là 15.9</w:t>
      </w:r>
    </w:p>
    <w:p w14:paraId="5FABCB82"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trung bình của độ axit dễ bay hơi là 0.52, giá trị cao nhất là 1.58</w:t>
      </w:r>
    </w:p>
    <w:p w14:paraId="5CAB1ACF"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trung bình của axit citric là 0.27, giá trị cao nhất là 1</w:t>
      </w:r>
    </w:p>
    <w:p w14:paraId="2B305636"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trung bình của đường dư là 2.53, giá trị cao nhất là 15.5</w:t>
      </w:r>
    </w:p>
    <w:p w14:paraId="78681561"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Giá trị trung bình của clorua là 0.08, giá trị cao nhất là 0.61</w:t>
      </w:r>
    </w:p>
    <w:p w14:paraId="4C091A2E"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trung bình của lưu huỳnh đioxit tự do là 15.87, giá trị cao nhất là 72</w:t>
      </w:r>
    </w:p>
    <w:p w14:paraId="143E3EF0"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trung bình của tổng lưu huỳnh đioxit là 46.46, giá trị cao nhất là 289</w:t>
      </w:r>
    </w:p>
    <w:p w14:paraId="33014A11"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trung bình của mật độ là 0.99, giá trị cao nhất là 1</w:t>
      </w:r>
    </w:p>
    <w:p w14:paraId="53832F96"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trung bình của pH là 3.31, giá trị cao nhất là 4.01</w:t>
      </w:r>
    </w:p>
    <w:p w14:paraId="6AC57D48"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trung bình của sunfat là 0.65, giá trị cao nhất là 2</w:t>
      </w:r>
    </w:p>
    <w:p w14:paraId="356433A9"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trung bình của cồn là 10.42, giá trị cao nhất là 14.90</w:t>
      </w:r>
    </w:p>
    <w:p w14:paraId="601EA1A6"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trung bình của chất lượng là 5.63, giá trị cao nhất là 8</w:t>
      </w:r>
    </w:p>
    <w:p w14:paraId="122C538B"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4.3 Pandas Profiling</w:t>
      </w:r>
    </w:p>
    <w:p w14:paraId="498DC719"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4.3.1 </w:t>
      </w:r>
      <w:hyperlink r:id="rId14">
        <w:r>
          <w:rPr>
            <w:rFonts w:ascii="Times New Roman" w:eastAsia="Times New Roman" w:hAnsi="Times New Roman" w:cs="Times New Roman"/>
            <w:sz w:val="26"/>
            <w:szCs w:val="26"/>
            <w:highlight w:val="white"/>
          </w:rPr>
          <w:t>fixed_acidity</w:t>
        </w:r>
      </w:hyperlink>
    </w:p>
    <w:p w14:paraId="5F1BEE7C"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6CD728C5" wp14:editId="15440E85">
            <wp:extent cx="5731200" cy="2146300"/>
            <wp:effectExtent l="0" t="0" r="0" b="0"/>
            <wp:docPr id="184372223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5"/>
                    <a:srcRect/>
                    <a:stretch>
                      <a:fillRect/>
                    </a:stretch>
                  </pic:blipFill>
                  <pic:spPr>
                    <a:xfrm>
                      <a:off x="0" y="0"/>
                      <a:ext cx="5731200" cy="2146300"/>
                    </a:xfrm>
                    <a:prstGeom prst="rect">
                      <a:avLst/>
                    </a:prstGeom>
                    <a:ln/>
                  </pic:spPr>
                </pic:pic>
              </a:graphicData>
            </a:graphic>
          </wp:inline>
        </w:drawing>
      </w:r>
    </w:p>
    <w:p w14:paraId="4D98F42C"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Thống kê cơ bản</w:t>
      </w:r>
      <w:r>
        <w:rPr>
          <w:rFonts w:ascii="Times New Roman" w:eastAsia="Times New Roman" w:hAnsi="Times New Roman" w:cs="Times New Roman"/>
          <w:sz w:val="26"/>
          <w:szCs w:val="26"/>
        </w:rPr>
        <w:t>:</w:t>
      </w:r>
    </w:p>
    <w:p w14:paraId="7FDC0FC0"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Distinct (số lượng giá trị khác nhau)</w:t>
      </w:r>
      <w:r>
        <w:rPr>
          <w:rFonts w:ascii="Times New Roman" w:eastAsia="Times New Roman" w:hAnsi="Times New Roman" w:cs="Times New Roman"/>
          <w:sz w:val="26"/>
          <w:szCs w:val="26"/>
        </w:rPr>
        <w:t>: 96, chiếm 6.0% tổng số quan sát, cho thấy dữ liệu có mức độ đa dạng vừa phải.</w:t>
      </w:r>
    </w:p>
    <w:p w14:paraId="38553BCD"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Minimum (giá trị nhỏ nhất)</w:t>
      </w:r>
      <w:r>
        <w:rPr>
          <w:rFonts w:ascii="Times New Roman" w:eastAsia="Times New Roman" w:hAnsi="Times New Roman" w:cs="Times New Roman"/>
          <w:sz w:val="26"/>
          <w:szCs w:val="26"/>
        </w:rPr>
        <w:t>: 4.6, là giá trị thấp nhất của biến số.</w:t>
      </w:r>
    </w:p>
    <w:p w14:paraId="38E3F579"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Maximum (giá trị lớn nhất)</w:t>
      </w:r>
      <w:r>
        <w:rPr>
          <w:rFonts w:ascii="Times New Roman" w:eastAsia="Times New Roman" w:hAnsi="Times New Roman" w:cs="Times New Roman"/>
          <w:sz w:val="26"/>
          <w:szCs w:val="26"/>
        </w:rPr>
        <w:t>: 15.9, là giá trị cao nhất, cho thấy phạm vi giá trị khá rộng (11.3 đơn vị).</w:t>
      </w:r>
    </w:p>
    <w:p w14:paraId="1C4D002C"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Missing (giá trị thiếu)</w:t>
      </w:r>
      <w:r>
        <w:rPr>
          <w:rFonts w:ascii="Times New Roman" w:eastAsia="Times New Roman" w:hAnsi="Times New Roman" w:cs="Times New Roman"/>
          <w:sz w:val="26"/>
          <w:szCs w:val="26"/>
        </w:rPr>
        <w:t>: 0, chiếm 0.0%, nghĩa là không có dữ liệu bị thiếu.</w:t>
      </w:r>
    </w:p>
    <w:p w14:paraId="510C49F6"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Zeros (giá trị bằng 0)</w:t>
      </w:r>
      <w:r>
        <w:rPr>
          <w:rFonts w:ascii="Times New Roman" w:eastAsia="Times New Roman" w:hAnsi="Times New Roman" w:cs="Times New Roman"/>
          <w:sz w:val="26"/>
          <w:szCs w:val="26"/>
        </w:rPr>
        <w:t>: 0, chiếm 0.0%, cho thấy không có giá trị bằng 0 trong tập dữ liệu.</w:t>
      </w:r>
    </w:p>
    <w:p w14:paraId="5F7E4220"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Infinite (giá trị vô cực)</w:t>
      </w:r>
      <w:r>
        <w:rPr>
          <w:rFonts w:ascii="Times New Roman" w:eastAsia="Times New Roman" w:hAnsi="Times New Roman" w:cs="Times New Roman"/>
          <w:sz w:val="26"/>
          <w:szCs w:val="26"/>
        </w:rPr>
        <w:t>: 0, chiếm 0.0%, không có giá trị vô cực.</w:t>
      </w:r>
    </w:p>
    <w:p w14:paraId="09BBA4B6"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Negative (giá trị âm)</w:t>
      </w:r>
      <w:r>
        <w:rPr>
          <w:rFonts w:ascii="Times New Roman" w:eastAsia="Times New Roman" w:hAnsi="Times New Roman" w:cs="Times New Roman"/>
          <w:sz w:val="26"/>
          <w:szCs w:val="26"/>
        </w:rPr>
        <w:t>: 0, chiếm 0.0%, tất cả giá trị đều không âm.</w:t>
      </w:r>
    </w:p>
    <w:p w14:paraId="7EAAA0D9"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Mean (giá trị trung bình)</w:t>
      </w:r>
      <w:r>
        <w:rPr>
          <w:rFonts w:ascii="Times New Roman" w:eastAsia="Times New Roman" w:hAnsi="Times New Roman" w:cs="Times New Roman"/>
          <w:sz w:val="26"/>
          <w:szCs w:val="26"/>
        </w:rPr>
        <w:t>: 8.3196373, là giá trị trung bình của tập dữ liệu, nằm trong khoảng giữa min và max.</w:t>
      </w:r>
    </w:p>
    <w:p w14:paraId="72E990A7"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Memory size (kích thước bộ nhớ)</w:t>
      </w:r>
      <w:r>
        <w:rPr>
          <w:rFonts w:ascii="Times New Roman" w:eastAsia="Times New Roman" w:hAnsi="Times New Roman" w:cs="Times New Roman"/>
          <w:sz w:val="26"/>
          <w:szCs w:val="26"/>
        </w:rPr>
        <w:t>: 12.6 KiB, phản ánh lượng dữ liệu không quá lớn.</w:t>
      </w:r>
    </w:p>
    <w:p w14:paraId="055F3F32"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Phân bố dữ liệu (Histogram)</w:t>
      </w:r>
      <w:r>
        <w:rPr>
          <w:rFonts w:ascii="Times New Roman" w:eastAsia="Times New Roman" w:hAnsi="Times New Roman" w:cs="Times New Roman"/>
          <w:sz w:val="26"/>
          <w:szCs w:val="26"/>
        </w:rPr>
        <w:t>:</w:t>
      </w:r>
    </w:p>
    <w:p w14:paraId="320823A0"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histogram cho thấy phân bố của "fixed acidity" nghiêng về bên phải (right-skewed), với phần lớn giá trị tập trung trong khoảng 6.0 đến 10.0.</w:t>
      </w:r>
    </w:p>
    <w:p w14:paraId="7D4B8F62"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Có một số giá trị cao hơn (outliers) xuất hiện ở khoảng 12.5 đến 15.9, nhưng tần suất thấp.</w:t>
      </w:r>
    </w:p>
    <w:p w14:paraId="56C88FC5" w14:textId="77777777" w:rsidR="003B261E" w:rsidRDefault="00000000">
      <w:pPr>
        <w:ind w:left="720"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Quan sát bổ sung</w:t>
      </w:r>
      <w:r>
        <w:rPr>
          <w:rFonts w:ascii="Times New Roman" w:eastAsia="Times New Roman" w:hAnsi="Times New Roman" w:cs="Times New Roman"/>
          <w:sz w:val="26"/>
          <w:szCs w:val="26"/>
        </w:rPr>
        <w:t>:</w:t>
      </w:r>
    </w:p>
    <w:p w14:paraId="67406B6E"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Biến số được gắn nhãn "high correlation", cho thấy nó có thể có mối quan hệ mạnh với các biến khác trong tập dữ liệu (cần kiểm tra thêm để xác định cụ thể).</w:t>
      </w:r>
    </w:p>
    <w:p w14:paraId="2D664642"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không có giá trị thiếu, vô cực, hoặc âm, đảm bảo tính toàn vẹn cơ bản.</w:t>
      </w:r>
    </w:p>
    <w:p w14:paraId="47A23003"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4.3.2 </w:t>
      </w:r>
      <w:hyperlink r:id="rId16">
        <w:r>
          <w:rPr>
            <w:rFonts w:ascii="Times New Roman" w:eastAsia="Times New Roman" w:hAnsi="Times New Roman" w:cs="Times New Roman"/>
            <w:sz w:val="26"/>
            <w:szCs w:val="26"/>
            <w:highlight w:val="white"/>
          </w:rPr>
          <w:t>volatile_acidity</w:t>
        </w:r>
      </w:hyperlink>
    </w:p>
    <w:p w14:paraId="3418BB5B"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6EEDCF04" wp14:editId="342BD054">
            <wp:extent cx="5731200" cy="2159000"/>
            <wp:effectExtent l="0" t="0" r="0" b="0"/>
            <wp:docPr id="184372215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731200" cy="2159000"/>
                    </a:xfrm>
                    <a:prstGeom prst="rect">
                      <a:avLst/>
                    </a:prstGeom>
                    <a:ln/>
                  </pic:spPr>
                </pic:pic>
              </a:graphicData>
            </a:graphic>
          </wp:inline>
        </w:drawing>
      </w:r>
    </w:p>
    <w:p w14:paraId="33D86ADA"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Thống kê cơ bản</w:t>
      </w:r>
      <w:r>
        <w:rPr>
          <w:rFonts w:ascii="Times New Roman" w:eastAsia="Times New Roman" w:hAnsi="Times New Roman" w:cs="Times New Roman"/>
          <w:sz w:val="26"/>
          <w:szCs w:val="26"/>
        </w:rPr>
        <w:t>:</w:t>
      </w:r>
    </w:p>
    <w:p w14:paraId="1087EA0A"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Distinct (số lượng giá trị khác nhau)</w:t>
      </w:r>
      <w:r>
        <w:rPr>
          <w:rFonts w:ascii="Times New Roman" w:eastAsia="Times New Roman" w:hAnsi="Times New Roman" w:cs="Times New Roman"/>
          <w:sz w:val="26"/>
          <w:szCs w:val="26"/>
        </w:rPr>
        <w:t>: 143, chiếm 8.9% tổng số quan sát, cho thấy mức độ đa dạng cao hơn so với "fixed acidity".</w:t>
      </w:r>
    </w:p>
    <w:p w14:paraId="492A47FE"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Minimum (giá trị nhỏ nhất)</w:t>
      </w:r>
      <w:r>
        <w:rPr>
          <w:rFonts w:ascii="Times New Roman" w:eastAsia="Times New Roman" w:hAnsi="Times New Roman" w:cs="Times New Roman"/>
          <w:sz w:val="26"/>
          <w:szCs w:val="26"/>
        </w:rPr>
        <w:t>: 0.12, là giá trị thấp nhất.</w:t>
      </w:r>
    </w:p>
    <w:p w14:paraId="7618A440"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Maximum (giá trị lớn nhất)</w:t>
      </w:r>
      <w:r>
        <w:rPr>
          <w:rFonts w:ascii="Times New Roman" w:eastAsia="Times New Roman" w:hAnsi="Times New Roman" w:cs="Times New Roman"/>
          <w:sz w:val="26"/>
          <w:szCs w:val="26"/>
        </w:rPr>
        <w:t>: 1.58, phạm vi giá trị từ 0.12 đến 1.58 (khoảng 1.46 đơn vị).</w:t>
      </w:r>
    </w:p>
    <w:p w14:paraId="2A62284F"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Missing (giá trị thiếu)</w:t>
      </w:r>
      <w:r>
        <w:rPr>
          <w:rFonts w:ascii="Times New Roman" w:eastAsia="Times New Roman" w:hAnsi="Times New Roman" w:cs="Times New Roman"/>
          <w:sz w:val="26"/>
          <w:szCs w:val="26"/>
        </w:rPr>
        <w:t>: 0, chiếm 0.0%, không có dữ liệu bị thiếu.</w:t>
      </w:r>
    </w:p>
    <w:p w14:paraId="12B11852"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Zeros (giá trị bằng 0)</w:t>
      </w:r>
      <w:r>
        <w:rPr>
          <w:rFonts w:ascii="Times New Roman" w:eastAsia="Times New Roman" w:hAnsi="Times New Roman" w:cs="Times New Roman"/>
          <w:sz w:val="26"/>
          <w:szCs w:val="26"/>
        </w:rPr>
        <w:t>: 0, chiếm 0.0%, không có giá trị bằng 0.</w:t>
      </w:r>
    </w:p>
    <w:p w14:paraId="2EFECF6B"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Infinite (giá trị vô cực)</w:t>
      </w:r>
      <w:r>
        <w:rPr>
          <w:rFonts w:ascii="Times New Roman" w:eastAsia="Times New Roman" w:hAnsi="Times New Roman" w:cs="Times New Roman"/>
          <w:sz w:val="26"/>
          <w:szCs w:val="26"/>
        </w:rPr>
        <w:t>: 0, chiếm 0.0%, không có giá trị vô cực.</w:t>
      </w:r>
    </w:p>
    <w:p w14:paraId="0067F63F"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Negative (giá trị âm)</w:t>
      </w:r>
      <w:r>
        <w:rPr>
          <w:rFonts w:ascii="Times New Roman" w:eastAsia="Times New Roman" w:hAnsi="Times New Roman" w:cs="Times New Roman"/>
          <w:sz w:val="26"/>
          <w:szCs w:val="26"/>
        </w:rPr>
        <w:t>: 0, chiếm 0.0%, tất cả giá trị đều không âm.</w:t>
      </w:r>
    </w:p>
    <w:p w14:paraId="2F5E6F1B"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Mean (giá trị trung bình)</w:t>
      </w:r>
      <w:r>
        <w:rPr>
          <w:rFonts w:ascii="Times New Roman" w:eastAsia="Times New Roman" w:hAnsi="Times New Roman" w:cs="Times New Roman"/>
          <w:sz w:val="26"/>
          <w:szCs w:val="26"/>
        </w:rPr>
        <w:t>: 0.52782051, nằm gần giữa phạm vi min và max.</w:t>
      </w:r>
    </w:p>
    <w:p w14:paraId="54D93CB2"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Memory size (kích thước bộ nhớ)</w:t>
      </w:r>
      <w:r>
        <w:rPr>
          <w:rFonts w:ascii="Times New Roman" w:eastAsia="Times New Roman" w:hAnsi="Times New Roman" w:cs="Times New Roman"/>
          <w:sz w:val="26"/>
          <w:szCs w:val="26"/>
        </w:rPr>
        <w:t>: 12.6 KiB, tương tự như biến trước, cho thấy kích thước dữ liệu tương đương.</w:t>
      </w:r>
    </w:p>
    <w:p w14:paraId="2CFA5161" w14:textId="77777777" w:rsidR="003B261E" w:rsidRDefault="00000000">
      <w:pPr>
        <w:ind w:left="720"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bố dữ liệu (Histogram)</w:t>
      </w:r>
      <w:r>
        <w:rPr>
          <w:rFonts w:ascii="Times New Roman" w:eastAsia="Times New Roman" w:hAnsi="Times New Roman" w:cs="Times New Roman"/>
          <w:sz w:val="26"/>
          <w:szCs w:val="26"/>
        </w:rPr>
        <w:t>:</w:t>
      </w:r>
    </w:p>
    <w:p w14:paraId="1A10D27A"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Histogram cho thấy phân bố nghiêng về bên phải (right-skewed), với phần lớn giá trị tập trung trong khoảng 0.2 đến 0.8.</w:t>
      </w:r>
    </w:p>
    <w:p w14:paraId="12675CCD"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Có một số giá trị cao hơn (outliers) xuất hiện từ 1.0 đến 1.58, nhưng tần suất rất thấp.</w:t>
      </w:r>
    </w:p>
    <w:p w14:paraId="225FED15" w14:textId="77777777" w:rsidR="003B261E" w:rsidRDefault="00000000">
      <w:pPr>
        <w:ind w:left="720"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Quan sát bổ sung</w:t>
      </w:r>
      <w:r>
        <w:rPr>
          <w:rFonts w:ascii="Times New Roman" w:eastAsia="Times New Roman" w:hAnsi="Times New Roman" w:cs="Times New Roman"/>
          <w:sz w:val="26"/>
          <w:szCs w:val="26"/>
        </w:rPr>
        <w:t>:</w:t>
      </w:r>
    </w:p>
    <w:p w14:paraId="5516F27A"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Biến số được gắn nhãn "high correlation", ám chỉ có thể có mối quan hệ mạnh với các biến khác (cần phân tích thêm để xác định).</w:t>
      </w:r>
    </w:p>
    <w:p w14:paraId="6C6126D5"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không có giá trị thiếu, vô cực, hoặc âm, đảm bảo tính toàn vẹn.</w:t>
      </w:r>
    </w:p>
    <w:p w14:paraId="661BA486"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4.3.3 </w:t>
      </w:r>
      <w:hyperlink r:id="rId18">
        <w:r>
          <w:rPr>
            <w:rFonts w:ascii="Times New Roman" w:eastAsia="Times New Roman" w:hAnsi="Times New Roman" w:cs="Times New Roman"/>
            <w:sz w:val="26"/>
            <w:szCs w:val="26"/>
            <w:highlight w:val="white"/>
          </w:rPr>
          <w:t>citric_acid</w:t>
        </w:r>
      </w:hyperlink>
    </w:p>
    <w:p w14:paraId="4D839F4A"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FE3F45F" wp14:editId="3722896C">
            <wp:extent cx="5731200" cy="2184400"/>
            <wp:effectExtent l="0" t="0" r="0" b="0"/>
            <wp:docPr id="184372219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5731200" cy="2184400"/>
                    </a:xfrm>
                    <a:prstGeom prst="rect">
                      <a:avLst/>
                    </a:prstGeom>
                    <a:ln/>
                  </pic:spPr>
                </pic:pic>
              </a:graphicData>
            </a:graphic>
          </wp:inline>
        </w:drawing>
      </w:r>
    </w:p>
    <w:p w14:paraId="4D82C854"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Thống kê cơ bản</w:t>
      </w:r>
      <w:r>
        <w:rPr>
          <w:rFonts w:ascii="Times New Roman" w:eastAsia="Times New Roman" w:hAnsi="Times New Roman" w:cs="Times New Roman"/>
          <w:sz w:val="26"/>
          <w:szCs w:val="26"/>
        </w:rPr>
        <w:t>:</w:t>
      </w:r>
    </w:p>
    <w:p w14:paraId="2D4C0E51"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Distinct (số lượng giá trị khác nhau)</w:t>
      </w:r>
      <w:r>
        <w:rPr>
          <w:rFonts w:ascii="Times New Roman" w:eastAsia="Times New Roman" w:hAnsi="Times New Roman" w:cs="Times New Roman"/>
          <w:sz w:val="26"/>
          <w:szCs w:val="26"/>
        </w:rPr>
        <w:t>: 80, chiếm 5.0% tổng số quan sát, cho thấy mức độ đa dạng thấp hơn so với "fixed acidity" và "volatile_acidity".</w:t>
      </w:r>
    </w:p>
    <w:p w14:paraId="59CDFE0F"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Minimum (giá trị nhỏ nhất)</w:t>
      </w:r>
      <w:r>
        <w:rPr>
          <w:rFonts w:ascii="Times New Roman" w:eastAsia="Times New Roman" w:hAnsi="Times New Roman" w:cs="Times New Roman"/>
          <w:sz w:val="26"/>
          <w:szCs w:val="26"/>
        </w:rPr>
        <w:t>: 0, là giá trị thấp nhất.</w:t>
      </w:r>
    </w:p>
    <w:p w14:paraId="4E986DF9"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Maximum (giá trị lớn nhất)</w:t>
      </w:r>
      <w:r>
        <w:rPr>
          <w:rFonts w:ascii="Times New Roman" w:eastAsia="Times New Roman" w:hAnsi="Times New Roman" w:cs="Times New Roman"/>
          <w:sz w:val="26"/>
          <w:szCs w:val="26"/>
        </w:rPr>
        <w:t>: 1, phạm vi giá trị từ 0 đến 1.</w:t>
      </w:r>
    </w:p>
    <w:p w14:paraId="48BFD235"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Missing (giá trị thiếu)</w:t>
      </w:r>
      <w:r>
        <w:rPr>
          <w:rFonts w:ascii="Times New Roman" w:eastAsia="Times New Roman" w:hAnsi="Times New Roman" w:cs="Times New Roman"/>
          <w:sz w:val="26"/>
          <w:szCs w:val="26"/>
        </w:rPr>
        <w:t>: 0, chiếm 0.0%, không có dữ liệu bị thiếu.</w:t>
      </w:r>
    </w:p>
    <w:p w14:paraId="01F0128D"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Zeros (giá trị bằng 0)</w:t>
      </w:r>
      <w:r>
        <w:rPr>
          <w:rFonts w:ascii="Times New Roman" w:eastAsia="Times New Roman" w:hAnsi="Times New Roman" w:cs="Times New Roman"/>
          <w:sz w:val="26"/>
          <w:szCs w:val="26"/>
        </w:rPr>
        <w:t>: 132, chiếm 8.3%, cho thấy một tỷ lệ đáng kể giá trị bằng 0.</w:t>
      </w:r>
    </w:p>
    <w:p w14:paraId="72044FC9"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Infinite (giá trị vô cực)</w:t>
      </w:r>
      <w:r>
        <w:rPr>
          <w:rFonts w:ascii="Times New Roman" w:eastAsia="Times New Roman" w:hAnsi="Times New Roman" w:cs="Times New Roman"/>
          <w:sz w:val="26"/>
          <w:szCs w:val="26"/>
        </w:rPr>
        <w:t>: 0, chiếm 0.0%, không có giá trị vô cực.</w:t>
      </w:r>
    </w:p>
    <w:p w14:paraId="2A75C470"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Negative (giá trị âm)</w:t>
      </w:r>
      <w:r>
        <w:rPr>
          <w:rFonts w:ascii="Times New Roman" w:eastAsia="Times New Roman" w:hAnsi="Times New Roman" w:cs="Times New Roman"/>
          <w:sz w:val="26"/>
          <w:szCs w:val="26"/>
        </w:rPr>
        <w:t>: 0, chiếm 0.0%, tất cả giá trị đều không âm.</w:t>
      </w:r>
    </w:p>
    <w:p w14:paraId="02FDD52F"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Mean (giá trị trung bình)</w:t>
      </w:r>
      <w:r>
        <w:rPr>
          <w:rFonts w:ascii="Times New Roman" w:eastAsia="Times New Roman" w:hAnsi="Times New Roman" w:cs="Times New Roman"/>
          <w:sz w:val="26"/>
          <w:szCs w:val="26"/>
        </w:rPr>
        <w:t>: 0.27097561, nằm gần giá trị nhỏ hơn so với phạm vi max.</w:t>
      </w:r>
    </w:p>
    <w:p w14:paraId="5EE80D0B"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Memory size (kích thước bộ nhớ)</w:t>
      </w:r>
      <w:r>
        <w:rPr>
          <w:rFonts w:ascii="Times New Roman" w:eastAsia="Times New Roman" w:hAnsi="Times New Roman" w:cs="Times New Roman"/>
          <w:sz w:val="26"/>
          <w:szCs w:val="26"/>
        </w:rPr>
        <w:t>: 12.6 KiB, tương tự các biến trước.</w:t>
      </w:r>
    </w:p>
    <w:p w14:paraId="074935D8"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bố dữ liệu (Histogram)</w:t>
      </w:r>
      <w:r>
        <w:rPr>
          <w:rFonts w:ascii="Times New Roman" w:eastAsia="Times New Roman" w:hAnsi="Times New Roman" w:cs="Times New Roman"/>
          <w:sz w:val="26"/>
          <w:szCs w:val="26"/>
        </w:rPr>
        <w:t>:</w:t>
      </w:r>
    </w:p>
    <w:p w14:paraId="1EA35798"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Histogram cho thấy phân bố nghiêng về bên phải (right-skewed), với đỉnh cao ở giá trị gần 0 do ảnh hưởng của số lượng lớn giá trị 0 (8.3%).</w:t>
      </w:r>
    </w:p>
    <w:p w14:paraId="7B641790"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bố giảm dần từ 0 đến 1, với một số giá trị cao hơn (0.6 đến 1.0) xuất hiện nhưng tần suất thấp.</w:t>
      </w:r>
    </w:p>
    <w:p w14:paraId="49E8FC1A"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Quan sát bổ sung</w:t>
      </w:r>
      <w:r>
        <w:rPr>
          <w:rFonts w:ascii="Times New Roman" w:eastAsia="Times New Roman" w:hAnsi="Times New Roman" w:cs="Times New Roman"/>
          <w:sz w:val="26"/>
          <w:szCs w:val="26"/>
        </w:rPr>
        <w:t>:</w:t>
      </w:r>
    </w:p>
    <w:p w14:paraId="0A1C56FA"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Biến số được gắn nhãn "high correlation", ám chỉ có thể có mối quan hệ mạnh với các biến khác (cần kiểm tra thêm).</w:t>
      </w:r>
    </w:p>
    <w:p w14:paraId="7C416D03"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Sự hiện diện của 8.3% giá trị 0 có thể ảnh hưởng đến phân tích, cần xem xét kỹ khi xây dựng mô hình.</w:t>
      </w:r>
    </w:p>
    <w:p w14:paraId="75001521"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4.3.4 </w:t>
      </w:r>
      <w:hyperlink r:id="rId20">
        <w:r>
          <w:rPr>
            <w:rFonts w:ascii="Times New Roman" w:eastAsia="Times New Roman" w:hAnsi="Times New Roman" w:cs="Times New Roman"/>
            <w:sz w:val="26"/>
            <w:szCs w:val="26"/>
            <w:highlight w:val="white"/>
          </w:rPr>
          <w:t>residual_sugar</w:t>
        </w:r>
      </w:hyperlink>
    </w:p>
    <w:p w14:paraId="1F379BBC"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2FED4D1" wp14:editId="453734EF">
            <wp:extent cx="5731200" cy="1981200"/>
            <wp:effectExtent l="0" t="0" r="0" b="0"/>
            <wp:docPr id="184372220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1"/>
                    <a:srcRect/>
                    <a:stretch>
                      <a:fillRect/>
                    </a:stretch>
                  </pic:blipFill>
                  <pic:spPr>
                    <a:xfrm>
                      <a:off x="0" y="0"/>
                      <a:ext cx="5731200" cy="1981200"/>
                    </a:xfrm>
                    <a:prstGeom prst="rect">
                      <a:avLst/>
                    </a:prstGeom>
                    <a:ln/>
                  </pic:spPr>
                </pic:pic>
              </a:graphicData>
            </a:graphic>
          </wp:inline>
        </w:drawing>
      </w:r>
    </w:p>
    <w:p w14:paraId="335E41CE"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Thống kê cơ bản</w:t>
      </w:r>
      <w:r>
        <w:rPr>
          <w:rFonts w:ascii="Times New Roman" w:eastAsia="Times New Roman" w:hAnsi="Times New Roman" w:cs="Times New Roman"/>
          <w:sz w:val="26"/>
          <w:szCs w:val="26"/>
        </w:rPr>
        <w:t>:</w:t>
      </w:r>
    </w:p>
    <w:p w14:paraId="420F52C1"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Distinct (số lượng giá trị khác nhau)</w:t>
      </w:r>
      <w:r>
        <w:rPr>
          <w:rFonts w:ascii="Times New Roman" w:eastAsia="Times New Roman" w:hAnsi="Times New Roman" w:cs="Times New Roman"/>
          <w:sz w:val="26"/>
          <w:szCs w:val="26"/>
        </w:rPr>
        <w:t>: 91, chiếm 5.7% tổng số quan sát, cho thấy mức độ đa dạng vừa phải.</w:t>
      </w:r>
    </w:p>
    <w:p w14:paraId="60E68490"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Minimum (giá trị nhỏ nhất)</w:t>
      </w:r>
      <w:r>
        <w:rPr>
          <w:rFonts w:ascii="Times New Roman" w:eastAsia="Times New Roman" w:hAnsi="Times New Roman" w:cs="Times New Roman"/>
          <w:sz w:val="26"/>
          <w:szCs w:val="26"/>
        </w:rPr>
        <w:t>: 0.9, là giá trị thấp nhất.</w:t>
      </w:r>
    </w:p>
    <w:p w14:paraId="067868F9"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Maximum (giá trị lớn nhất)</w:t>
      </w:r>
      <w:r>
        <w:rPr>
          <w:rFonts w:ascii="Times New Roman" w:eastAsia="Times New Roman" w:hAnsi="Times New Roman" w:cs="Times New Roman"/>
          <w:sz w:val="26"/>
          <w:szCs w:val="26"/>
        </w:rPr>
        <w:t>: 15.5, phạm vi giá trị từ 0.9 đến 15.5 (khoảng 14.6 đơn vị).</w:t>
      </w:r>
    </w:p>
    <w:p w14:paraId="545FD812"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Missing (giá trị thiếu)</w:t>
      </w:r>
      <w:r>
        <w:rPr>
          <w:rFonts w:ascii="Times New Roman" w:eastAsia="Times New Roman" w:hAnsi="Times New Roman" w:cs="Times New Roman"/>
          <w:sz w:val="26"/>
          <w:szCs w:val="26"/>
        </w:rPr>
        <w:t>: 0, chiếm 0.0%, không có dữ liệu bị thiếu.</w:t>
      </w:r>
    </w:p>
    <w:p w14:paraId="7BF10C8B"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Zeros (giá trị bằng 0)</w:t>
      </w:r>
      <w:r>
        <w:rPr>
          <w:rFonts w:ascii="Times New Roman" w:eastAsia="Times New Roman" w:hAnsi="Times New Roman" w:cs="Times New Roman"/>
          <w:sz w:val="26"/>
          <w:szCs w:val="26"/>
        </w:rPr>
        <w:t>: 0, chiếm 0.0%, không có giá trị bằng 0.</w:t>
      </w:r>
    </w:p>
    <w:p w14:paraId="697B20D0"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Infinite (giá trị vô cực)</w:t>
      </w:r>
      <w:r>
        <w:rPr>
          <w:rFonts w:ascii="Times New Roman" w:eastAsia="Times New Roman" w:hAnsi="Times New Roman" w:cs="Times New Roman"/>
          <w:sz w:val="26"/>
          <w:szCs w:val="26"/>
        </w:rPr>
        <w:t>: 0, chiếm 0.0%, không có giá trị vô cực.</w:t>
      </w:r>
    </w:p>
    <w:p w14:paraId="33A6B031"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Negative (giá trị âm)</w:t>
      </w:r>
      <w:r>
        <w:rPr>
          <w:rFonts w:ascii="Times New Roman" w:eastAsia="Times New Roman" w:hAnsi="Times New Roman" w:cs="Times New Roman"/>
          <w:sz w:val="26"/>
          <w:szCs w:val="26"/>
        </w:rPr>
        <w:t>: 0, chiếm 0.0%, tất cả giá trị đều không âm.</w:t>
      </w:r>
    </w:p>
    <w:p w14:paraId="1CC21F78"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Mean (giá trị trung bình)</w:t>
      </w:r>
      <w:r>
        <w:rPr>
          <w:rFonts w:ascii="Times New Roman" w:eastAsia="Times New Roman" w:hAnsi="Times New Roman" w:cs="Times New Roman"/>
          <w:sz w:val="26"/>
          <w:szCs w:val="26"/>
        </w:rPr>
        <w:t>: 2.5388055, nằm gần giá trị thấp hơn so với phạm vi max.</w:t>
      </w:r>
    </w:p>
    <w:p w14:paraId="5E3E0600"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Memory size (kích thước bộ nhớ)</w:t>
      </w:r>
      <w:r>
        <w:rPr>
          <w:rFonts w:ascii="Times New Roman" w:eastAsia="Times New Roman" w:hAnsi="Times New Roman" w:cs="Times New Roman"/>
          <w:sz w:val="26"/>
          <w:szCs w:val="26"/>
        </w:rPr>
        <w:t>: 12.6 KiB, tương tự các biến trước.</w:t>
      </w:r>
    </w:p>
    <w:p w14:paraId="0C790BD0"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bố dữ liệu (Histogram)</w:t>
      </w:r>
      <w:r>
        <w:rPr>
          <w:rFonts w:ascii="Times New Roman" w:eastAsia="Times New Roman" w:hAnsi="Times New Roman" w:cs="Times New Roman"/>
          <w:sz w:val="26"/>
          <w:szCs w:val="26"/>
        </w:rPr>
        <w:t>:</w:t>
      </w:r>
    </w:p>
    <w:p w14:paraId="1AC6EDED"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Histogram cho thấy phân bố nghiêng về bên phải (right-skewed), với phần lớn giá trị tập trung trong khoảng 0.9 đến 5.0.</w:t>
      </w:r>
    </w:p>
    <w:p w14:paraId="5CA25BE3"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Có một số giá trị cao hơn (outliers) xuất hiện từ 5.0 đến 15.5, nhưng tần suất rất thấp.</w:t>
      </w:r>
    </w:p>
    <w:p w14:paraId="5BABF58B"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Quan sát bổ sung</w:t>
      </w:r>
      <w:r>
        <w:rPr>
          <w:rFonts w:ascii="Times New Roman" w:eastAsia="Times New Roman" w:hAnsi="Times New Roman" w:cs="Times New Roman"/>
          <w:sz w:val="26"/>
          <w:szCs w:val="26"/>
        </w:rPr>
        <w:t>:</w:t>
      </w:r>
    </w:p>
    <w:p w14:paraId="6EF7CCC8"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nhãn "high correlation" như các biến trước, có thể cần kiểm tra thêm mối quan hệ với các biến khác.</w:t>
      </w:r>
    </w:p>
    <w:p w14:paraId="3377F517"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Dữ liệu không có giá trị thiếu, vô cực, hoặc âm, đảm bảo tính toàn vẹn.</w:t>
      </w:r>
    </w:p>
    <w:p w14:paraId="1C024481"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4.3.5 </w:t>
      </w:r>
      <w:hyperlink r:id="rId22">
        <w:r>
          <w:rPr>
            <w:rFonts w:ascii="Times New Roman" w:eastAsia="Times New Roman" w:hAnsi="Times New Roman" w:cs="Times New Roman"/>
            <w:sz w:val="26"/>
            <w:szCs w:val="26"/>
            <w:highlight w:val="white"/>
          </w:rPr>
          <w:t>chlorides</w:t>
        </w:r>
      </w:hyperlink>
    </w:p>
    <w:p w14:paraId="1E0AD7D7"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1F69AF3" wp14:editId="1CA34C39">
            <wp:extent cx="5731200" cy="1968500"/>
            <wp:effectExtent l="0" t="0" r="0" b="0"/>
            <wp:docPr id="184372224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3"/>
                    <a:srcRect/>
                    <a:stretch>
                      <a:fillRect/>
                    </a:stretch>
                  </pic:blipFill>
                  <pic:spPr>
                    <a:xfrm>
                      <a:off x="0" y="0"/>
                      <a:ext cx="5731200" cy="1968500"/>
                    </a:xfrm>
                    <a:prstGeom prst="rect">
                      <a:avLst/>
                    </a:prstGeom>
                    <a:ln/>
                  </pic:spPr>
                </pic:pic>
              </a:graphicData>
            </a:graphic>
          </wp:inline>
        </w:drawing>
      </w:r>
    </w:p>
    <w:p w14:paraId="210717D1"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Thống kê cơ bản</w:t>
      </w:r>
      <w:r>
        <w:rPr>
          <w:rFonts w:ascii="Times New Roman" w:eastAsia="Times New Roman" w:hAnsi="Times New Roman" w:cs="Times New Roman"/>
          <w:sz w:val="26"/>
          <w:szCs w:val="26"/>
        </w:rPr>
        <w:t>:</w:t>
      </w:r>
    </w:p>
    <w:p w14:paraId="2829760F"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Distinct (số lượng giá trị khác nhau)</w:t>
      </w:r>
      <w:r>
        <w:rPr>
          <w:rFonts w:ascii="Times New Roman" w:eastAsia="Times New Roman" w:hAnsi="Times New Roman" w:cs="Times New Roman"/>
          <w:sz w:val="26"/>
          <w:szCs w:val="26"/>
        </w:rPr>
        <w:t>: 153, chiếm 9.6% tổng số quan sát, cho thấy mức độ đa dạng cao nhất trong các biến đã phân tích.</w:t>
      </w:r>
    </w:p>
    <w:p w14:paraId="59A2DBB7"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Minimum (giá trị nhỏ nhất)</w:t>
      </w:r>
      <w:r>
        <w:rPr>
          <w:rFonts w:ascii="Times New Roman" w:eastAsia="Times New Roman" w:hAnsi="Times New Roman" w:cs="Times New Roman"/>
          <w:sz w:val="26"/>
          <w:szCs w:val="26"/>
        </w:rPr>
        <w:t>: 0.012, là giá trị thấp nhất.</w:t>
      </w:r>
    </w:p>
    <w:p w14:paraId="57D3D325"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Maximum (giá trị lớn nhất)</w:t>
      </w:r>
      <w:r>
        <w:rPr>
          <w:rFonts w:ascii="Times New Roman" w:eastAsia="Times New Roman" w:hAnsi="Times New Roman" w:cs="Times New Roman"/>
          <w:sz w:val="26"/>
          <w:szCs w:val="26"/>
        </w:rPr>
        <w:t>: 0.611, phạm vi giá trị từ 0.012 đến 0.611 (khoảng 0.599 đơn vị).</w:t>
      </w:r>
    </w:p>
    <w:p w14:paraId="74582035"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Missing (giá trị thiếu)</w:t>
      </w:r>
      <w:r>
        <w:rPr>
          <w:rFonts w:ascii="Times New Roman" w:eastAsia="Times New Roman" w:hAnsi="Times New Roman" w:cs="Times New Roman"/>
          <w:sz w:val="26"/>
          <w:szCs w:val="26"/>
        </w:rPr>
        <w:t>: 0, chiếm 0.0%, không có dữ liệu bị thiếu.</w:t>
      </w:r>
    </w:p>
    <w:p w14:paraId="73D8956D"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Zeros (giá trị bằng 0)</w:t>
      </w:r>
      <w:r>
        <w:rPr>
          <w:rFonts w:ascii="Times New Roman" w:eastAsia="Times New Roman" w:hAnsi="Times New Roman" w:cs="Times New Roman"/>
          <w:sz w:val="26"/>
          <w:szCs w:val="26"/>
        </w:rPr>
        <w:t>: 0, chiếm 0.0%, không có giá trị bằng 0.</w:t>
      </w:r>
    </w:p>
    <w:p w14:paraId="56E96052"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Infinite (giá trị vô cực)</w:t>
      </w:r>
      <w:r>
        <w:rPr>
          <w:rFonts w:ascii="Times New Roman" w:eastAsia="Times New Roman" w:hAnsi="Times New Roman" w:cs="Times New Roman"/>
          <w:sz w:val="26"/>
          <w:szCs w:val="26"/>
        </w:rPr>
        <w:t>: 0, chiếm 0.0%, không có giá trị vô cực.</w:t>
      </w:r>
    </w:p>
    <w:p w14:paraId="52210F04"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Negative (giá trị âm)</w:t>
      </w:r>
      <w:r>
        <w:rPr>
          <w:rFonts w:ascii="Times New Roman" w:eastAsia="Times New Roman" w:hAnsi="Times New Roman" w:cs="Times New Roman"/>
          <w:sz w:val="26"/>
          <w:szCs w:val="26"/>
        </w:rPr>
        <w:t>: 0, chiếm 0.0%, tất cả giá trị đều không âm.</w:t>
      </w:r>
    </w:p>
    <w:p w14:paraId="5949F580"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Mean (giá trị trung bình)</w:t>
      </w:r>
      <w:r>
        <w:rPr>
          <w:rFonts w:ascii="Times New Roman" w:eastAsia="Times New Roman" w:hAnsi="Times New Roman" w:cs="Times New Roman"/>
          <w:sz w:val="26"/>
          <w:szCs w:val="26"/>
        </w:rPr>
        <w:t>: 0.087466542, nằm gần giá trị thấp hơn so với phạm vi max.</w:t>
      </w:r>
    </w:p>
    <w:p w14:paraId="055C22AB"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Memory size (kích thước bộ nhớ)</w:t>
      </w:r>
      <w:r>
        <w:rPr>
          <w:rFonts w:ascii="Times New Roman" w:eastAsia="Times New Roman" w:hAnsi="Times New Roman" w:cs="Times New Roman"/>
          <w:sz w:val="26"/>
          <w:szCs w:val="26"/>
        </w:rPr>
        <w:t>: 12.6 KiB, tương tự các biến trước.</w:t>
      </w:r>
    </w:p>
    <w:p w14:paraId="3AAAB491"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bố dữ liệu (Histogram)</w:t>
      </w:r>
      <w:r>
        <w:rPr>
          <w:rFonts w:ascii="Times New Roman" w:eastAsia="Times New Roman" w:hAnsi="Times New Roman" w:cs="Times New Roman"/>
          <w:sz w:val="26"/>
          <w:szCs w:val="26"/>
        </w:rPr>
        <w:t>:</w:t>
      </w:r>
    </w:p>
    <w:p w14:paraId="41DDEC3A"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Histogram cho thấy phân bố nghiêng về bên phải (right-skewed), với phần lớn giá trị tập trung trong khoảng 0.01 đến 0.1.</w:t>
      </w:r>
    </w:p>
    <w:p w14:paraId="79BC46D5"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Có một số giá trị cao hơn (outliers) xuất hiện từ 0.2 đến 0.6, nhưng tần suất rất thấp.</w:t>
      </w:r>
    </w:p>
    <w:p w14:paraId="46F64A72"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Quan sát bổ sung</w:t>
      </w:r>
      <w:r>
        <w:rPr>
          <w:rFonts w:ascii="Times New Roman" w:eastAsia="Times New Roman" w:hAnsi="Times New Roman" w:cs="Times New Roman"/>
          <w:sz w:val="26"/>
          <w:szCs w:val="26"/>
        </w:rPr>
        <w:t>:</w:t>
      </w:r>
    </w:p>
    <w:p w14:paraId="7192D4FF"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nhãn "high correlation" như một số biến trước, có thể cần kiểm tra thêm mối quan hệ với các biến khác.</w:t>
      </w:r>
    </w:p>
    <w:p w14:paraId="290235D2"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không có giá trị thiếu, vô cực, hoặc âm, đảm bảo tính toàn vẹn.</w:t>
      </w:r>
    </w:p>
    <w:p w14:paraId="54D78471"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4.3.6 </w:t>
      </w:r>
      <w:hyperlink r:id="rId24">
        <w:r>
          <w:rPr>
            <w:rFonts w:ascii="Times New Roman" w:eastAsia="Times New Roman" w:hAnsi="Times New Roman" w:cs="Times New Roman"/>
            <w:sz w:val="26"/>
            <w:szCs w:val="26"/>
            <w:highlight w:val="white"/>
          </w:rPr>
          <w:t>free_sulfur_dioxide</w:t>
        </w:r>
      </w:hyperlink>
    </w:p>
    <w:p w14:paraId="6B00C401"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FAFE892" wp14:editId="5A79F5EA">
            <wp:extent cx="5731200" cy="2082800"/>
            <wp:effectExtent l="0" t="0" r="0" b="0"/>
            <wp:docPr id="184372223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5"/>
                    <a:srcRect/>
                    <a:stretch>
                      <a:fillRect/>
                    </a:stretch>
                  </pic:blipFill>
                  <pic:spPr>
                    <a:xfrm>
                      <a:off x="0" y="0"/>
                      <a:ext cx="5731200" cy="2082800"/>
                    </a:xfrm>
                    <a:prstGeom prst="rect">
                      <a:avLst/>
                    </a:prstGeom>
                    <a:ln/>
                  </pic:spPr>
                </pic:pic>
              </a:graphicData>
            </a:graphic>
          </wp:inline>
        </w:drawing>
      </w:r>
    </w:p>
    <w:p w14:paraId="176C5C38"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Thống kê cơ bản</w:t>
      </w:r>
      <w:r>
        <w:rPr>
          <w:rFonts w:ascii="Times New Roman" w:eastAsia="Times New Roman" w:hAnsi="Times New Roman" w:cs="Times New Roman"/>
          <w:sz w:val="26"/>
          <w:szCs w:val="26"/>
        </w:rPr>
        <w:t>:</w:t>
      </w:r>
    </w:p>
    <w:p w14:paraId="331A7B94"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Distinct (số lượng giá trị khác nhau)</w:t>
      </w:r>
      <w:r>
        <w:rPr>
          <w:rFonts w:ascii="Times New Roman" w:eastAsia="Times New Roman" w:hAnsi="Times New Roman" w:cs="Times New Roman"/>
          <w:sz w:val="26"/>
          <w:szCs w:val="26"/>
        </w:rPr>
        <w:t>: 60, chiếm 3.8% tổng số quan sát, cho thấy mức độ đa dạng thấp nhất trong các biến đã phân tích.</w:t>
      </w:r>
    </w:p>
    <w:p w14:paraId="1A03AF30"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Minimum (giá trị nhỏ nhất)</w:t>
      </w:r>
      <w:r>
        <w:rPr>
          <w:rFonts w:ascii="Times New Roman" w:eastAsia="Times New Roman" w:hAnsi="Times New Roman" w:cs="Times New Roman"/>
          <w:sz w:val="26"/>
          <w:szCs w:val="26"/>
        </w:rPr>
        <w:t>: 1, là giá trị thấp nhất.</w:t>
      </w:r>
    </w:p>
    <w:p w14:paraId="1A6496C9"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Maximum (giá trị lớn nhất)</w:t>
      </w:r>
      <w:r>
        <w:rPr>
          <w:rFonts w:ascii="Times New Roman" w:eastAsia="Times New Roman" w:hAnsi="Times New Roman" w:cs="Times New Roman"/>
          <w:sz w:val="26"/>
          <w:szCs w:val="26"/>
        </w:rPr>
        <w:t>: 72, phạm vi giá trị từ 1 đến 72 (khoảng 71 đơn vị).</w:t>
      </w:r>
    </w:p>
    <w:p w14:paraId="1FF96866"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Missing (giá trị thiếu)</w:t>
      </w:r>
      <w:r>
        <w:rPr>
          <w:rFonts w:ascii="Times New Roman" w:eastAsia="Times New Roman" w:hAnsi="Times New Roman" w:cs="Times New Roman"/>
          <w:sz w:val="26"/>
          <w:szCs w:val="26"/>
        </w:rPr>
        <w:t>: 0, chiếm 0.0%, không có dữ liệu bị thiếu.</w:t>
      </w:r>
    </w:p>
    <w:p w14:paraId="3E26E08E"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Zeros (giá trị bằng 0)</w:t>
      </w:r>
      <w:r>
        <w:rPr>
          <w:rFonts w:ascii="Times New Roman" w:eastAsia="Times New Roman" w:hAnsi="Times New Roman" w:cs="Times New Roman"/>
          <w:sz w:val="26"/>
          <w:szCs w:val="26"/>
        </w:rPr>
        <w:t>: 0, chiếm 0.0%, không có giá trị bằng 0.</w:t>
      </w:r>
    </w:p>
    <w:p w14:paraId="748176B5"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Infinite (giá trị vô cực)</w:t>
      </w:r>
      <w:r>
        <w:rPr>
          <w:rFonts w:ascii="Times New Roman" w:eastAsia="Times New Roman" w:hAnsi="Times New Roman" w:cs="Times New Roman"/>
          <w:sz w:val="26"/>
          <w:szCs w:val="26"/>
        </w:rPr>
        <w:t>: 0, chiếm 0.0%, không có giá trị vô cực.</w:t>
      </w:r>
    </w:p>
    <w:p w14:paraId="25B3F6C4"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Negative (giá trị âm)</w:t>
      </w:r>
      <w:r>
        <w:rPr>
          <w:rFonts w:ascii="Times New Roman" w:eastAsia="Times New Roman" w:hAnsi="Times New Roman" w:cs="Times New Roman"/>
          <w:sz w:val="26"/>
          <w:szCs w:val="26"/>
        </w:rPr>
        <w:t>: 0, chiếm 0.0%, tất cả giá trị đều không âm.</w:t>
      </w:r>
    </w:p>
    <w:p w14:paraId="040E7E2C"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Mean (giá trị trung bình)</w:t>
      </w:r>
      <w:r>
        <w:rPr>
          <w:rFonts w:ascii="Times New Roman" w:eastAsia="Times New Roman" w:hAnsi="Times New Roman" w:cs="Times New Roman"/>
          <w:sz w:val="26"/>
          <w:szCs w:val="26"/>
        </w:rPr>
        <w:t>: 15.874922, nằm gần giá trị thấp hơn so với phạm vi max.</w:t>
      </w:r>
    </w:p>
    <w:p w14:paraId="3B0AFD9B"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Memory size (kích thước bộ nhớ)</w:t>
      </w:r>
      <w:r>
        <w:rPr>
          <w:rFonts w:ascii="Times New Roman" w:eastAsia="Times New Roman" w:hAnsi="Times New Roman" w:cs="Times New Roman"/>
          <w:sz w:val="26"/>
          <w:szCs w:val="26"/>
        </w:rPr>
        <w:t>: 12.6 KiB, tương tự các biến trước.</w:t>
      </w:r>
    </w:p>
    <w:p w14:paraId="2FAFEFD0"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bố dữ liệu (Histogram)</w:t>
      </w:r>
      <w:r>
        <w:rPr>
          <w:rFonts w:ascii="Times New Roman" w:eastAsia="Times New Roman" w:hAnsi="Times New Roman" w:cs="Times New Roman"/>
          <w:sz w:val="26"/>
          <w:szCs w:val="26"/>
        </w:rPr>
        <w:t>:</w:t>
      </w:r>
    </w:p>
    <w:p w14:paraId="0B8FC380"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Histogram cho thấy phân bố nghiêng về bên phải (right-skewed), với phần lớn giá trị tập trung trong khoảng 1 đến 20.</w:t>
      </w:r>
    </w:p>
    <w:p w14:paraId="254BBD2C"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Có một số giá trị cao hơn (outliers) xuất hiện từ 20 đến 72, nhưng tần suất giảm dần.</w:t>
      </w:r>
    </w:p>
    <w:p w14:paraId="65A5193F"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Quan sát bổ sung</w:t>
      </w:r>
      <w:r>
        <w:rPr>
          <w:rFonts w:ascii="Times New Roman" w:eastAsia="Times New Roman" w:hAnsi="Times New Roman" w:cs="Times New Roman"/>
          <w:sz w:val="26"/>
          <w:szCs w:val="26"/>
        </w:rPr>
        <w:t>:</w:t>
      </w:r>
    </w:p>
    <w:p w14:paraId="09C6850B"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Biến số được gắn nhãn "high correlation", ám chỉ có thể có mối quan hệ mạnh với các biến khác (cần kiểm tra thêm).</w:t>
      </w:r>
    </w:p>
    <w:p w14:paraId="1FEAB3D7"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không có giá trị thiếu, vô cực, hoặc âm, đảm bảo tính toàn vẹn.</w:t>
      </w:r>
    </w:p>
    <w:p w14:paraId="0A020577"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4.3.7 </w:t>
      </w:r>
      <w:hyperlink r:id="rId26">
        <w:r>
          <w:rPr>
            <w:rFonts w:ascii="Times New Roman" w:eastAsia="Times New Roman" w:hAnsi="Times New Roman" w:cs="Times New Roman"/>
            <w:sz w:val="26"/>
            <w:szCs w:val="26"/>
            <w:highlight w:val="white"/>
          </w:rPr>
          <w:t>total_sulfur_dioxide</w:t>
        </w:r>
      </w:hyperlink>
    </w:p>
    <w:p w14:paraId="0A986F37"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3DBF9C9" wp14:editId="790A5D72">
            <wp:extent cx="5731200" cy="2108200"/>
            <wp:effectExtent l="0" t="0" r="0" b="0"/>
            <wp:docPr id="18437221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31200" cy="2108200"/>
                    </a:xfrm>
                    <a:prstGeom prst="rect">
                      <a:avLst/>
                    </a:prstGeom>
                    <a:ln/>
                  </pic:spPr>
                </pic:pic>
              </a:graphicData>
            </a:graphic>
          </wp:inline>
        </w:drawing>
      </w:r>
    </w:p>
    <w:p w14:paraId="14EF4150"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Thống kê cơ bản</w:t>
      </w:r>
      <w:r>
        <w:rPr>
          <w:rFonts w:ascii="Times New Roman" w:eastAsia="Times New Roman" w:hAnsi="Times New Roman" w:cs="Times New Roman"/>
          <w:sz w:val="26"/>
          <w:szCs w:val="26"/>
        </w:rPr>
        <w:t>:</w:t>
      </w:r>
    </w:p>
    <w:p w14:paraId="39A9539C"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Distinct (số lượng giá trị khác nhau)</w:t>
      </w:r>
      <w:r>
        <w:rPr>
          <w:rFonts w:ascii="Times New Roman" w:eastAsia="Times New Roman" w:hAnsi="Times New Roman" w:cs="Times New Roman"/>
          <w:sz w:val="26"/>
          <w:szCs w:val="26"/>
        </w:rPr>
        <w:t>: 144, chiếm 9.0% tổng số quan sát, cho thấy mức độ đa dạng khá cao.</w:t>
      </w:r>
    </w:p>
    <w:p w14:paraId="2FF94E55"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Minimum (giá trị nhỏ nhất)</w:t>
      </w:r>
      <w:r>
        <w:rPr>
          <w:rFonts w:ascii="Times New Roman" w:eastAsia="Times New Roman" w:hAnsi="Times New Roman" w:cs="Times New Roman"/>
          <w:sz w:val="26"/>
          <w:szCs w:val="26"/>
        </w:rPr>
        <w:t>: 6, là giá trị thấp nhất.</w:t>
      </w:r>
    </w:p>
    <w:p w14:paraId="0A3ED15F"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Maximum (giá trị lớn nhất)</w:t>
      </w:r>
      <w:r>
        <w:rPr>
          <w:rFonts w:ascii="Times New Roman" w:eastAsia="Times New Roman" w:hAnsi="Times New Roman" w:cs="Times New Roman"/>
          <w:sz w:val="26"/>
          <w:szCs w:val="26"/>
        </w:rPr>
        <w:t>: 289, phạm vi giá trị từ 6 đến 289 (khoảng 283 đơn vị).</w:t>
      </w:r>
    </w:p>
    <w:p w14:paraId="26F2EFB9"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Missing (giá trị thiếu)</w:t>
      </w:r>
      <w:r>
        <w:rPr>
          <w:rFonts w:ascii="Times New Roman" w:eastAsia="Times New Roman" w:hAnsi="Times New Roman" w:cs="Times New Roman"/>
          <w:sz w:val="26"/>
          <w:szCs w:val="26"/>
        </w:rPr>
        <w:t>: 0, chiếm 0.0%, không có dữ liệu bị thiếu.</w:t>
      </w:r>
    </w:p>
    <w:p w14:paraId="50E34740"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Zeros (giá trị bằng 0)</w:t>
      </w:r>
      <w:r>
        <w:rPr>
          <w:rFonts w:ascii="Times New Roman" w:eastAsia="Times New Roman" w:hAnsi="Times New Roman" w:cs="Times New Roman"/>
          <w:sz w:val="26"/>
          <w:szCs w:val="26"/>
        </w:rPr>
        <w:t>: 0, chiếm 0.0%, không có giá trị bằng 0.</w:t>
      </w:r>
    </w:p>
    <w:p w14:paraId="3A31412F"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Infinite (giá trị vô cực)</w:t>
      </w:r>
      <w:r>
        <w:rPr>
          <w:rFonts w:ascii="Times New Roman" w:eastAsia="Times New Roman" w:hAnsi="Times New Roman" w:cs="Times New Roman"/>
          <w:sz w:val="26"/>
          <w:szCs w:val="26"/>
        </w:rPr>
        <w:t>: 0, chiếm 0.0%, không có giá trị vô cực.</w:t>
      </w:r>
    </w:p>
    <w:p w14:paraId="0E9E873D"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Negative (giá trị âm)</w:t>
      </w:r>
      <w:r>
        <w:rPr>
          <w:rFonts w:ascii="Times New Roman" w:eastAsia="Times New Roman" w:hAnsi="Times New Roman" w:cs="Times New Roman"/>
          <w:sz w:val="26"/>
          <w:szCs w:val="26"/>
        </w:rPr>
        <w:t>: 0, chiếm 0.0%, tất cả giá trị đều không âm.</w:t>
      </w:r>
    </w:p>
    <w:p w14:paraId="72B6D67F"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Mean (giá trị trung bình)</w:t>
      </w:r>
      <w:r>
        <w:rPr>
          <w:rFonts w:ascii="Times New Roman" w:eastAsia="Times New Roman" w:hAnsi="Times New Roman" w:cs="Times New Roman"/>
          <w:sz w:val="26"/>
          <w:szCs w:val="26"/>
        </w:rPr>
        <w:t>: 46.467792, nằm gần giá trị thấp hơn so với phạm vi max.</w:t>
      </w:r>
    </w:p>
    <w:p w14:paraId="6B4FADD6"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Memory size (kích thước bộ nhớ)</w:t>
      </w:r>
      <w:r>
        <w:rPr>
          <w:rFonts w:ascii="Times New Roman" w:eastAsia="Times New Roman" w:hAnsi="Times New Roman" w:cs="Times New Roman"/>
          <w:sz w:val="26"/>
          <w:szCs w:val="26"/>
        </w:rPr>
        <w:t>: 12.6 KiB, tương tự các biến trước.</w:t>
      </w:r>
    </w:p>
    <w:p w14:paraId="6ACCD391"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bố dữ liệu (Histogram)</w:t>
      </w:r>
      <w:r>
        <w:rPr>
          <w:rFonts w:ascii="Times New Roman" w:eastAsia="Times New Roman" w:hAnsi="Times New Roman" w:cs="Times New Roman"/>
          <w:sz w:val="26"/>
          <w:szCs w:val="26"/>
        </w:rPr>
        <w:t>:</w:t>
      </w:r>
    </w:p>
    <w:p w14:paraId="4EDD4003"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Histogram cho thấy phân bố nghiêng về bên phải (right-skewed), với phần lớn giá trị tập trung trong khoảng 6 đến 100.</w:t>
      </w:r>
    </w:p>
    <w:p w14:paraId="18ED80F1"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Có một số giá trị cao hơn (outliers) xuất hiện từ 100 đến 289, nhưng tần suất giảm dần.</w:t>
      </w:r>
    </w:p>
    <w:p w14:paraId="6A786CD3"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Quan sát bổ sung</w:t>
      </w:r>
      <w:r>
        <w:rPr>
          <w:rFonts w:ascii="Times New Roman" w:eastAsia="Times New Roman" w:hAnsi="Times New Roman" w:cs="Times New Roman"/>
          <w:sz w:val="26"/>
          <w:szCs w:val="26"/>
        </w:rPr>
        <w:t>:</w:t>
      </w:r>
    </w:p>
    <w:p w14:paraId="28F3BB3D"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Biến số được gắn nhãn "high correlation", ám chỉ có thể có mối quan hệ mạnh với các biến khác (cần kiểm tra thêm).</w:t>
      </w:r>
    </w:p>
    <w:p w14:paraId="2962CBCF"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không có giá trị thiếu, vô cực, hoặc âm, đảm bảo tính toàn vẹn.</w:t>
      </w:r>
    </w:p>
    <w:p w14:paraId="4E3183F6"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4.3.8 </w:t>
      </w:r>
      <w:hyperlink r:id="rId28">
        <w:r>
          <w:rPr>
            <w:rFonts w:ascii="Times New Roman" w:eastAsia="Times New Roman" w:hAnsi="Times New Roman" w:cs="Times New Roman"/>
            <w:sz w:val="26"/>
            <w:szCs w:val="26"/>
            <w:highlight w:val="white"/>
          </w:rPr>
          <w:t>density</w:t>
        </w:r>
      </w:hyperlink>
    </w:p>
    <w:p w14:paraId="5CA0644F"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DAFDEEB" wp14:editId="7F07A4A0">
            <wp:extent cx="5731200" cy="2095500"/>
            <wp:effectExtent l="0" t="0" r="0" b="0"/>
            <wp:docPr id="184372224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9"/>
                    <a:srcRect/>
                    <a:stretch>
                      <a:fillRect/>
                    </a:stretch>
                  </pic:blipFill>
                  <pic:spPr>
                    <a:xfrm>
                      <a:off x="0" y="0"/>
                      <a:ext cx="5731200" cy="2095500"/>
                    </a:xfrm>
                    <a:prstGeom prst="rect">
                      <a:avLst/>
                    </a:prstGeom>
                    <a:ln/>
                  </pic:spPr>
                </pic:pic>
              </a:graphicData>
            </a:graphic>
          </wp:inline>
        </w:drawing>
      </w:r>
    </w:p>
    <w:p w14:paraId="103512C7"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Thống kê cơ bản</w:t>
      </w:r>
      <w:r>
        <w:rPr>
          <w:rFonts w:ascii="Times New Roman" w:eastAsia="Times New Roman" w:hAnsi="Times New Roman" w:cs="Times New Roman"/>
          <w:sz w:val="26"/>
          <w:szCs w:val="26"/>
        </w:rPr>
        <w:t>:</w:t>
      </w:r>
    </w:p>
    <w:p w14:paraId="5F1E1B3B"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Distinct (số lượng giá trị khác nhau)</w:t>
      </w:r>
      <w:r>
        <w:rPr>
          <w:rFonts w:ascii="Times New Roman" w:eastAsia="Times New Roman" w:hAnsi="Times New Roman" w:cs="Times New Roman"/>
          <w:sz w:val="26"/>
          <w:szCs w:val="26"/>
        </w:rPr>
        <w:t>: 436, chiếm 27.3% tổng số quan sát, cho thấy mức độ đa dạng rất cao.</w:t>
      </w:r>
    </w:p>
    <w:p w14:paraId="21079674"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Minimum (giá trị nhỏ nhất)</w:t>
      </w:r>
      <w:r>
        <w:rPr>
          <w:rFonts w:ascii="Times New Roman" w:eastAsia="Times New Roman" w:hAnsi="Times New Roman" w:cs="Times New Roman"/>
          <w:sz w:val="26"/>
          <w:szCs w:val="26"/>
        </w:rPr>
        <w:t>: 0.99007, là giá trị thấp nhất.</w:t>
      </w:r>
    </w:p>
    <w:p w14:paraId="3B23A8D2"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Maximum (giá trị lớn nhất)</w:t>
      </w:r>
      <w:r>
        <w:rPr>
          <w:rFonts w:ascii="Times New Roman" w:eastAsia="Times New Roman" w:hAnsi="Times New Roman" w:cs="Times New Roman"/>
          <w:sz w:val="26"/>
          <w:szCs w:val="26"/>
        </w:rPr>
        <w:t>: 1.00369, phạm vi giá trị từ 0.99007 đến 1.00369 (khoảng 0.01362 đơn vị).</w:t>
      </w:r>
    </w:p>
    <w:p w14:paraId="62106178"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Missing (giá trị thiếu)</w:t>
      </w:r>
      <w:r>
        <w:rPr>
          <w:rFonts w:ascii="Times New Roman" w:eastAsia="Times New Roman" w:hAnsi="Times New Roman" w:cs="Times New Roman"/>
          <w:sz w:val="26"/>
          <w:szCs w:val="26"/>
        </w:rPr>
        <w:t>: 0, chiếm 0.0%, không có dữ liệu bị thiếu.</w:t>
      </w:r>
    </w:p>
    <w:p w14:paraId="297828FD"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Zeros (giá trị bằng 0)</w:t>
      </w:r>
      <w:r>
        <w:rPr>
          <w:rFonts w:ascii="Times New Roman" w:eastAsia="Times New Roman" w:hAnsi="Times New Roman" w:cs="Times New Roman"/>
          <w:sz w:val="26"/>
          <w:szCs w:val="26"/>
        </w:rPr>
        <w:t>: 0, chiếm 0.0%, không có giá trị bằng 0.</w:t>
      </w:r>
    </w:p>
    <w:p w14:paraId="01C93713"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Infinite (giá trị vô cực)</w:t>
      </w:r>
      <w:r>
        <w:rPr>
          <w:rFonts w:ascii="Times New Roman" w:eastAsia="Times New Roman" w:hAnsi="Times New Roman" w:cs="Times New Roman"/>
          <w:sz w:val="26"/>
          <w:szCs w:val="26"/>
        </w:rPr>
        <w:t>: 0, chiếm 0.0%, không có giá trị vô cực.</w:t>
      </w:r>
    </w:p>
    <w:p w14:paraId="1F527A1E"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Negative (giá trị âm)</w:t>
      </w:r>
      <w:r>
        <w:rPr>
          <w:rFonts w:ascii="Times New Roman" w:eastAsia="Times New Roman" w:hAnsi="Times New Roman" w:cs="Times New Roman"/>
          <w:sz w:val="26"/>
          <w:szCs w:val="26"/>
        </w:rPr>
        <w:t>: 0, chiếm 0.0%, tất cả giá trị đều không âm.</w:t>
      </w:r>
    </w:p>
    <w:p w14:paraId="3A239CCE"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Mean (giá trị trung bình)</w:t>
      </w:r>
      <w:r>
        <w:rPr>
          <w:rFonts w:ascii="Times New Roman" w:eastAsia="Times New Roman" w:hAnsi="Times New Roman" w:cs="Times New Roman"/>
          <w:sz w:val="26"/>
          <w:szCs w:val="26"/>
        </w:rPr>
        <w:t>: 0.99674668, nằm gần giữa phạm vi min và max.</w:t>
      </w:r>
    </w:p>
    <w:p w14:paraId="03435565"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Memory size (kích thước bộ nhớ)</w:t>
      </w:r>
      <w:r>
        <w:rPr>
          <w:rFonts w:ascii="Times New Roman" w:eastAsia="Times New Roman" w:hAnsi="Times New Roman" w:cs="Times New Roman"/>
          <w:sz w:val="26"/>
          <w:szCs w:val="26"/>
        </w:rPr>
        <w:t>: 12.6 KiB, tương tự các biến trước.</w:t>
      </w:r>
    </w:p>
    <w:p w14:paraId="492FACE7"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bố dữ liệu (Histogram)</w:t>
      </w:r>
      <w:r>
        <w:rPr>
          <w:rFonts w:ascii="Times New Roman" w:eastAsia="Times New Roman" w:hAnsi="Times New Roman" w:cs="Times New Roman"/>
          <w:sz w:val="26"/>
          <w:szCs w:val="26"/>
        </w:rPr>
        <w:t>:</w:t>
      </w:r>
    </w:p>
    <w:p w14:paraId="4508F003"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Histogram cho thấy phân bố gần như đối xứng hoặc hơi nghiêng về bên phải, với phần lớn giá trị tập trung trong khoảng 0.995 đến 1.000.</w:t>
      </w:r>
    </w:p>
    <w:p w14:paraId="02EC889F"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Có một số giá trị thấp hơn (gần 0.990) và cao hơn (gần 1.004), nhưng tần suất thấp.</w:t>
      </w:r>
    </w:p>
    <w:p w14:paraId="4741F3F5"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Quan sát bổ sung</w:t>
      </w:r>
      <w:r>
        <w:rPr>
          <w:rFonts w:ascii="Times New Roman" w:eastAsia="Times New Roman" w:hAnsi="Times New Roman" w:cs="Times New Roman"/>
          <w:sz w:val="26"/>
          <w:szCs w:val="26"/>
        </w:rPr>
        <w:t>:</w:t>
      </w:r>
    </w:p>
    <w:p w14:paraId="4838E0B0"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Biến số được gắn nhãn "high correlation", ám chỉ có thể có mối quan hệ mạnh với các biến khác (cần kiểm tra thêm).</w:t>
      </w:r>
    </w:p>
    <w:p w14:paraId="491092E2"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không có giá trị thiếu, vô cực, hoặc âm, đảm bảo tính toàn vẹn.</w:t>
      </w:r>
    </w:p>
    <w:p w14:paraId="1BDFC4DE"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Phạm vi giá trị rất hẹp so với các biến khác, phù hợp với đặc tính vật lý của mật độ.</w:t>
      </w:r>
    </w:p>
    <w:p w14:paraId="7290272D"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4.3.9 </w:t>
      </w:r>
      <w:hyperlink r:id="rId30">
        <w:r>
          <w:rPr>
            <w:rFonts w:ascii="Times New Roman" w:eastAsia="Times New Roman" w:hAnsi="Times New Roman" w:cs="Times New Roman"/>
            <w:sz w:val="26"/>
            <w:szCs w:val="26"/>
            <w:highlight w:val="white"/>
          </w:rPr>
          <w:t>pH</w:t>
        </w:r>
      </w:hyperlink>
    </w:p>
    <w:p w14:paraId="1F3BE1D6"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343845C" wp14:editId="3039AF8A">
            <wp:extent cx="5731200" cy="2057400"/>
            <wp:effectExtent l="0" t="0" r="0" b="0"/>
            <wp:docPr id="184372227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31"/>
                    <a:srcRect/>
                    <a:stretch>
                      <a:fillRect/>
                    </a:stretch>
                  </pic:blipFill>
                  <pic:spPr>
                    <a:xfrm>
                      <a:off x="0" y="0"/>
                      <a:ext cx="5731200" cy="2057400"/>
                    </a:xfrm>
                    <a:prstGeom prst="rect">
                      <a:avLst/>
                    </a:prstGeom>
                    <a:ln/>
                  </pic:spPr>
                </pic:pic>
              </a:graphicData>
            </a:graphic>
          </wp:inline>
        </w:drawing>
      </w:r>
    </w:p>
    <w:p w14:paraId="57538537"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Thống kê cơ bản</w:t>
      </w:r>
      <w:r>
        <w:rPr>
          <w:rFonts w:ascii="Times New Roman" w:eastAsia="Times New Roman" w:hAnsi="Times New Roman" w:cs="Times New Roman"/>
          <w:sz w:val="26"/>
          <w:szCs w:val="26"/>
        </w:rPr>
        <w:t>:</w:t>
      </w:r>
    </w:p>
    <w:p w14:paraId="3A2A6AD8"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Distinct (số lượng giá trị khác nhau)</w:t>
      </w:r>
      <w:r>
        <w:rPr>
          <w:rFonts w:ascii="Times New Roman" w:eastAsia="Times New Roman" w:hAnsi="Times New Roman" w:cs="Times New Roman"/>
          <w:sz w:val="26"/>
          <w:szCs w:val="26"/>
        </w:rPr>
        <w:t>: 89, chiếm 5.6% tổng số quan sát, cho thấy mức độ đa dạng vừa phải.</w:t>
      </w:r>
    </w:p>
    <w:p w14:paraId="0851AE79"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Minimum (giá trị nhỏ nhất)</w:t>
      </w:r>
      <w:r>
        <w:rPr>
          <w:rFonts w:ascii="Times New Roman" w:eastAsia="Times New Roman" w:hAnsi="Times New Roman" w:cs="Times New Roman"/>
          <w:sz w:val="26"/>
          <w:szCs w:val="26"/>
        </w:rPr>
        <w:t>: 2.74, là giá trị thấp nhất.</w:t>
      </w:r>
    </w:p>
    <w:p w14:paraId="409F0ECE"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Maximum (giá trị lớn nhất)</w:t>
      </w:r>
      <w:r>
        <w:rPr>
          <w:rFonts w:ascii="Times New Roman" w:eastAsia="Times New Roman" w:hAnsi="Times New Roman" w:cs="Times New Roman"/>
          <w:sz w:val="26"/>
          <w:szCs w:val="26"/>
        </w:rPr>
        <w:t>: 4.01, phạm vi giá trị từ 2.74 đến 4.01 (khoảng 1.27 đơn vị).</w:t>
      </w:r>
    </w:p>
    <w:p w14:paraId="3107CD2D"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Missing (giá trị thiếu)</w:t>
      </w:r>
      <w:r>
        <w:rPr>
          <w:rFonts w:ascii="Times New Roman" w:eastAsia="Times New Roman" w:hAnsi="Times New Roman" w:cs="Times New Roman"/>
          <w:sz w:val="26"/>
          <w:szCs w:val="26"/>
        </w:rPr>
        <w:t>: 0, chiếm 0.0%, không có dữ liệu bị thiếu.</w:t>
      </w:r>
    </w:p>
    <w:p w14:paraId="1357171C"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Zeros (giá trị bằng 0)</w:t>
      </w:r>
      <w:r>
        <w:rPr>
          <w:rFonts w:ascii="Times New Roman" w:eastAsia="Times New Roman" w:hAnsi="Times New Roman" w:cs="Times New Roman"/>
          <w:sz w:val="26"/>
          <w:szCs w:val="26"/>
        </w:rPr>
        <w:t>: 0, chiếm 0.0%, không có giá trị bằng 0.</w:t>
      </w:r>
    </w:p>
    <w:p w14:paraId="0F1E45E5"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Infinite (giá trị vô cực)</w:t>
      </w:r>
      <w:r>
        <w:rPr>
          <w:rFonts w:ascii="Times New Roman" w:eastAsia="Times New Roman" w:hAnsi="Times New Roman" w:cs="Times New Roman"/>
          <w:sz w:val="26"/>
          <w:szCs w:val="26"/>
        </w:rPr>
        <w:t>: 0, chiếm 0.0%, không có giá trị vô cực.</w:t>
      </w:r>
    </w:p>
    <w:p w14:paraId="176C28ED"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Negative (giá trị âm)</w:t>
      </w:r>
      <w:r>
        <w:rPr>
          <w:rFonts w:ascii="Times New Roman" w:eastAsia="Times New Roman" w:hAnsi="Times New Roman" w:cs="Times New Roman"/>
          <w:sz w:val="26"/>
          <w:szCs w:val="26"/>
        </w:rPr>
        <w:t>: 0, chiếm 0.0%, tất cả giá trị đều không âm.</w:t>
      </w:r>
    </w:p>
    <w:p w14:paraId="2B6AD18F"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Mean (giá trị trung bình)</w:t>
      </w:r>
      <w:r>
        <w:rPr>
          <w:rFonts w:ascii="Times New Roman" w:eastAsia="Times New Roman" w:hAnsi="Times New Roman" w:cs="Times New Roman"/>
          <w:sz w:val="26"/>
          <w:szCs w:val="26"/>
        </w:rPr>
        <w:t>: 3.3111132, nằm gần giữa phạm vi min và max.</w:t>
      </w:r>
    </w:p>
    <w:p w14:paraId="3BF61D09"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Memory size (kích thước bộ nhớ)</w:t>
      </w:r>
      <w:r>
        <w:rPr>
          <w:rFonts w:ascii="Times New Roman" w:eastAsia="Times New Roman" w:hAnsi="Times New Roman" w:cs="Times New Roman"/>
          <w:sz w:val="26"/>
          <w:szCs w:val="26"/>
        </w:rPr>
        <w:t>: 12.6 KiB, tương tự các biến trước.</w:t>
      </w:r>
    </w:p>
    <w:p w14:paraId="6BC4C40C"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bố dữ liệu (Histogram)</w:t>
      </w:r>
      <w:r>
        <w:rPr>
          <w:rFonts w:ascii="Times New Roman" w:eastAsia="Times New Roman" w:hAnsi="Times New Roman" w:cs="Times New Roman"/>
          <w:sz w:val="26"/>
          <w:szCs w:val="26"/>
        </w:rPr>
        <w:t>:</w:t>
      </w:r>
    </w:p>
    <w:p w14:paraId="76A20222"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Histogram cho thấy phân bố gần như đối xứng hoặc hơi nghiêng về bên phải, với phần lớn giá trị tập trung trong khoảng 3.0 đến 3.5.</w:t>
      </w:r>
    </w:p>
    <w:p w14:paraId="4038C345"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Có một số giá trị thấp hơn (gần 2.75) và cao hơn (gần 4.0), nhưng tần suất thấp.</w:t>
      </w:r>
    </w:p>
    <w:p w14:paraId="5CA7FDB7"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Quan sát bổ sung</w:t>
      </w:r>
      <w:r>
        <w:rPr>
          <w:rFonts w:ascii="Times New Roman" w:eastAsia="Times New Roman" w:hAnsi="Times New Roman" w:cs="Times New Roman"/>
          <w:sz w:val="26"/>
          <w:szCs w:val="26"/>
        </w:rPr>
        <w:t>:</w:t>
      </w:r>
    </w:p>
    <w:p w14:paraId="33BD328B"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Biến số được gắn nhãn "high correlation", ám chỉ có thể có mối quan hệ mạnh với các biến khác (cần kiểm tra thêm).</w:t>
      </w:r>
    </w:p>
    <w:p w14:paraId="7C48C8E6"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không có giá trị thiếu, vô cực, hoặc âm, đảm bảo tính toàn vẹn.</w:t>
      </w:r>
    </w:p>
    <w:p w14:paraId="0F50078F"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Phạm vi giá trị phù hợp với thang đo pH thông thường (thường từ 0 đến 14, nhưng tập trung trong khoảng axit nhẹ đến trung tính).</w:t>
      </w:r>
    </w:p>
    <w:p w14:paraId="0C3EB0ED"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4.3.10 </w:t>
      </w:r>
      <w:hyperlink r:id="rId32">
        <w:r>
          <w:rPr>
            <w:rFonts w:ascii="Times New Roman" w:eastAsia="Times New Roman" w:hAnsi="Times New Roman" w:cs="Times New Roman"/>
            <w:sz w:val="26"/>
            <w:szCs w:val="26"/>
            <w:highlight w:val="white"/>
          </w:rPr>
          <w:t>sulphates</w:t>
        </w:r>
      </w:hyperlink>
    </w:p>
    <w:p w14:paraId="5C161B82"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0100D1D" wp14:editId="72D3CC0D">
            <wp:extent cx="5731200" cy="1930400"/>
            <wp:effectExtent l="0" t="0" r="0" b="0"/>
            <wp:docPr id="184372220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3"/>
                    <a:srcRect/>
                    <a:stretch>
                      <a:fillRect/>
                    </a:stretch>
                  </pic:blipFill>
                  <pic:spPr>
                    <a:xfrm>
                      <a:off x="0" y="0"/>
                      <a:ext cx="5731200" cy="1930400"/>
                    </a:xfrm>
                    <a:prstGeom prst="rect">
                      <a:avLst/>
                    </a:prstGeom>
                    <a:ln/>
                  </pic:spPr>
                </pic:pic>
              </a:graphicData>
            </a:graphic>
          </wp:inline>
        </w:drawing>
      </w:r>
    </w:p>
    <w:p w14:paraId="572A38E5"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Thống kê cơ bản</w:t>
      </w:r>
      <w:r>
        <w:rPr>
          <w:rFonts w:ascii="Times New Roman" w:eastAsia="Times New Roman" w:hAnsi="Times New Roman" w:cs="Times New Roman"/>
          <w:sz w:val="26"/>
          <w:szCs w:val="26"/>
        </w:rPr>
        <w:t>:</w:t>
      </w:r>
    </w:p>
    <w:p w14:paraId="09D58DE6"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Distinct (số lượng giá trị khác nhau)</w:t>
      </w:r>
      <w:r>
        <w:rPr>
          <w:rFonts w:ascii="Times New Roman" w:eastAsia="Times New Roman" w:hAnsi="Times New Roman" w:cs="Times New Roman"/>
          <w:sz w:val="26"/>
          <w:szCs w:val="26"/>
        </w:rPr>
        <w:t>: 96, chiếm 6.0% tổng số quan sát, cho thấy mức độ đa dạng vừa phải.</w:t>
      </w:r>
    </w:p>
    <w:p w14:paraId="60B168D3"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Minimum (giá trị nhỏ nhất)</w:t>
      </w:r>
      <w:r>
        <w:rPr>
          <w:rFonts w:ascii="Times New Roman" w:eastAsia="Times New Roman" w:hAnsi="Times New Roman" w:cs="Times New Roman"/>
          <w:sz w:val="26"/>
          <w:szCs w:val="26"/>
        </w:rPr>
        <w:t>: 0.33, là giá trị thấp nhất.</w:t>
      </w:r>
    </w:p>
    <w:p w14:paraId="110F504E"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Maximum (giá trị lớn nhất)</w:t>
      </w:r>
      <w:r>
        <w:rPr>
          <w:rFonts w:ascii="Times New Roman" w:eastAsia="Times New Roman" w:hAnsi="Times New Roman" w:cs="Times New Roman"/>
          <w:sz w:val="26"/>
          <w:szCs w:val="26"/>
        </w:rPr>
        <w:t>: 2, phạm vi giá trị từ 0.33 đến 2 (khoảng 1.67 đơn vị).</w:t>
      </w:r>
    </w:p>
    <w:p w14:paraId="13887829"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Missing (giá trị thiếu)</w:t>
      </w:r>
      <w:r>
        <w:rPr>
          <w:rFonts w:ascii="Times New Roman" w:eastAsia="Times New Roman" w:hAnsi="Times New Roman" w:cs="Times New Roman"/>
          <w:sz w:val="26"/>
          <w:szCs w:val="26"/>
        </w:rPr>
        <w:t>: 0, chiếm 0.0%, không có dữ liệu bị thiếu.</w:t>
      </w:r>
    </w:p>
    <w:p w14:paraId="75767CBB"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Zeros (giá trị bằng 0)</w:t>
      </w:r>
      <w:r>
        <w:rPr>
          <w:rFonts w:ascii="Times New Roman" w:eastAsia="Times New Roman" w:hAnsi="Times New Roman" w:cs="Times New Roman"/>
          <w:sz w:val="26"/>
          <w:szCs w:val="26"/>
        </w:rPr>
        <w:t>: 0, chiếm 0.0%, không có giá trị bằng 0.</w:t>
      </w:r>
    </w:p>
    <w:p w14:paraId="5D9C08D8"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Infinite (giá trị vô cực)</w:t>
      </w:r>
      <w:r>
        <w:rPr>
          <w:rFonts w:ascii="Times New Roman" w:eastAsia="Times New Roman" w:hAnsi="Times New Roman" w:cs="Times New Roman"/>
          <w:sz w:val="26"/>
          <w:szCs w:val="26"/>
        </w:rPr>
        <w:t>: 0, chiếm 0.0%, không có giá trị vô cực.</w:t>
      </w:r>
    </w:p>
    <w:p w14:paraId="460C2A7F"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Negative (giá trị âm)</w:t>
      </w:r>
      <w:r>
        <w:rPr>
          <w:rFonts w:ascii="Times New Roman" w:eastAsia="Times New Roman" w:hAnsi="Times New Roman" w:cs="Times New Roman"/>
          <w:sz w:val="26"/>
          <w:szCs w:val="26"/>
        </w:rPr>
        <w:t>: 0, chiếm 0.0%, tất cả giá trị đều không âm.</w:t>
      </w:r>
    </w:p>
    <w:p w14:paraId="5BC736C8"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Mean (giá trị trung bình)</w:t>
      </w:r>
      <w:r>
        <w:rPr>
          <w:rFonts w:ascii="Times New Roman" w:eastAsia="Times New Roman" w:hAnsi="Times New Roman" w:cs="Times New Roman"/>
          <w:sz w:val="26"/>
          <w:szCs w:val="26"/>
        </w:rPr>
        <w:t>: 0.65814884, nằm gần giá trị thấp hơn so với phạm vi max.</w:t>
      </w:r>
    </w:p>
    <w:p w14:paraId="048D7F09"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Memory size (kích thước bộ nhớ)</w:t>
      </w:r>
      <w:r>
        <w:rPr>
          <w:rFonts w:ascii="Times New Roman" w:eastAsia="Times New Roman" w:hAnsi="Times New Roman" w:cs="Times New Roman"/>
          <w:sz w:val="26"/>
          <w:szCs w:val="26"/>
        </w:rPr>
        <w:t>: 12.6 KiB, tương tự các biến trước.</w:t>
      </w:r>
    </w:p>
    <w:p w14:paraId="434F30B8"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bố dữ liệu (Histogram)</w:t>
      </w:r>
      <w:r>
        <w:rPr>
          <w:rFonts w:ascii="Times New Roman" w:eastAsia="Times New Roman" w:hAnsi="Times New Roman" w:cs="Times New Roman"/>
          <w:sz w:val="26"/>
          <w:szCs w:val="26"/>
        </w:rPr>
        <w:t>:</w:t>
      </w:r>
    </w:p>
    <w:p w14:paraId="500CE260"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Histogram cho thấy phân bố nghiêng về bên phải (right-skewed), với phần lớn giá trị tập trung trong khoảng 0.5 đến 1.0.</w:t>
      </w:r>
    </w:p>
    <w:p w14:paraId="19556D6C"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Có một số giá trị cao hơn (outliers) xuất hiện từ 1.0 đến 2.0, nhưng tần suất giảm dần.</w:t>
      </w:r>
    </w:p>
    <w:p w14:paraId="7D5374F7"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Quan sát bổ sung</w:t>
      </w:r>
      <w:r>
        <w:rPr>
          <w:rFonts w:ascii="Times New Roman" w:eastAsia="Times New Roman" w:hAnsi="Times New Roman" w:cs="Times New Roman"/>
          <w:sz w:val="26"/>
          <w:szCs w:val="26"/>
        </w:rPr>
        <w:t>:</w:t>
      </w:r>
    </w:p>
    <w:p w14:paraId="05BB126F"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nhãn "high correlation" như một số biến trước, có thể cần kiểm tra thêm mối quan hệ với các biến khác.</w:t>
      </w:r>
    </w:p>
    <w:p w14:paraId="74BED29C"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Dữ liệu không có giá trị thiếu, vô cực, hoặc âm, đảm bảo tính toàn vẹn.</w:t>
      </w:r>
    </w:p>
    <w:p w14:paraId="57A2A3E8"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4.3.11 </w:t>
      </w:r>
      <w:hyperlink r:id="rId34">
        <w:r>
          <w:rPr>
            <w:rFonts w:ascii="Times New Roman" w:eastAsia="Times New Roman" w:hAnsi="Times New Roman" w:cs="Times New Roman"/>
            <w:sz w:val="26"/>
            <w:szCs w:val="26"/>
            <w:highlight w:val="white"/>
          </w:rPr>
          <w:t>alcohol</w:t>
        </w:r>
      </w:hyperlink>
    </w:p>
    <w:p w14:paraId="1576D13A"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248099B" wp14:editId="60A554F3">
            <wp:extent cx="5731200" cy="1879600"/>
            <wp:effectExtent l="0" t="0" r="0" b="0"/>
            <wp:docPr id="18437221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731200" cy="1879600"/>
                    </a:xfrm>
                    <a:prstGeom prst="rect">
                      <a:avLst/>
                    </a:prstGeom>
                    <a:ln/>
                  </pic:spPr>
                </pic:pic>
              </a:graphicData>
            </a:graphic>
          </wp:inline>
        </w:drawing>
      </w:r>
    </w:p>
    <w:p w14:paraId="0A455EA9"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Thống kê cơ bản</w:t>
      </w:r>
      <w:r>
        <w:rPr>
          <w:rFonts w:ascii="Times New Roman" w:eastAsia="Times New Roman" w:hAnsi="Times New Roman" w:cs="Times New Roman"/>
          <w:sz w:val="26"/>
          <w:szCs w:val="26"/>
        </w:rPr>
        <w:t>:</w:t>
      </w:r>
    </w:p>
    <w:p w14:paraId="224D42E7"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Distinct (số lượng giá trị khác nhau)</w:t>
      </w:r>
      <w:r>
        <w:rPr>
          <w:rFonts w:ascii="Times New Roman" w:eastAsia="Times New Roman" w:hAnsi="Times New Roman" w:cs="Times New Roman"/>
          <w:sz w:val="26"/>
          <w:szCs w:val="26"/>
        </w:rPr>
        <w:t>: 65, chiếm 4.1% tổng số quan sát, cho thấy mức độ đa dạng thấp.</w:t>
      </w:r>
    </w:p>
    <w:p w14:paraId="090C52AA"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Minimum (giá trị nhỏ nhất)</w:t>
      </w:r>
      <w:r>
        <w:rPr>
          <w:rFonts w:ascii="Times New Roman" w:eastAsia="Times New Roman" w:hAnsi="Times New Roman" w:cs="Times New Roman"/>
          <w:sz w:val="26"/>
          <w:szCs w:val="26"/>
        </w:rPr>
        <w:t>: 8.4, là giá trị thấp nhất.</w:t>
      </w:r>
    </w:p>
    <w:p w14:paraId="38CC06D2"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Maximum (giá trị lớn nhất)</w:t>
      </w:r>
      <w:r>
        <w:rPr>
          <w:rFonts w:ascii="Times New Roman" w:eastAsia="Times New Roman" w:hAnsi="Times New Roman" w:cs="Times New Roman"/>
          <w:sz w:val="26"/>
          <w:szCs w:val="26"/>
        </w:rPr>
        <w:t>: 14.9, phạm vi giá trị từ 8.4 đến 14.9 (khoảng 6.5 đơn vị).</w:t>
      </w:r>
    </w:p>
    <w:p w14:paraId="062E6F93"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Missing (giá trị thiếu)</w:t>
      </w:r>
      <w:r>
        <w:rPr>
          <w:rFonts w:ascii="Times New Roman" w:eastAsia="Times New Roman" w:hAnsi="Times New Roman" w:cs="Times New Roman"/>
          <w:sz w:val="26"/>
          <w:szCs w:val="26"/>
        </w:rPr>
        <w:t>: 0, chiếm 0.0%, không có dữ liệu bị thiếu.</w:t>
      </w:r>
    </w:p>
    <w:p w14:paraId="3E7B003E"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Zeros (giá trị bằng 0)</w:t>
      </w:r>
      <w:r>
        <w:rPr>
          <w:rFonts w:ascii="Times New Roman" w:eastAsia="Times New Roman" w:hAnsi="Times New Roman" w:cs="Times New Roman"/>
          <w:sz w:val="26"/>
          <w:szCs w:val="26"/>
        </w:rPr>
        <w:t>: 0, chiếm 0.0%, không có giá trị bằng 0.</w:t>
      </w:r>
    </w:p>
    <w:p w14:paraId="0FC519F3"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Infinite (giá trị vô cực)</w:t>
      </w:r>
      <w:r>
        <w:rPr>
          <w:rFonts w:ascii="Times New Roman" w:eastAsia="Times New Roman" w:hAnsi="Times New Roman" w:cs="Times New Roman"/>
          <w:sz w:val="26"/>
          <w:szCs w:val="26"/>
        </w:rPr>
        <w:t>: 0, chiếm 0.0%, không có giá trị vô cực.</w:t>
      </w:r>
    </w:p>
    <w:p w14:paraId="17814770"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Negative (giá trị âm)</w:t>
      </w:r>
      <w:r>
        <w:rPr>
          <w:rFonts w:ascii="Times New Roman" w:eastAsia="Times New Roman" w:hAnsi="Times New Roman" w:cs="Times New Roman"/>
          <w:sz w:val="26"/>
          <w:szCs w:val="26"/>
        </w:rPr>
        <w:t>: 0, chiếm 0.0%, tất cả giá trị đều không âm.</w:t>
      </w:r>
    </w:p>
    <w:p w14:paraId="559E4417"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Mean (giá trị trung bình)</w:t>
      </w:r>
      <w:r>
        <w:rPr>
          <w:rFonts w:ascii="Times New Roman" w:eastAsia="Times New Roman" w:hAnsi="Times New Roman" w:cs="Times New Roman"/>
          <w:sz w:val="26"/>
          <w:szCs w:val="26"/>
        </w:rPr>
        <w:t>: 10.422983, nằm gần giữa phạm vi min và max.</w:t>
      </w:r>
    </w:p>
    <w:p w14:paraId="33A70D3C"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Memory size (kích thước bộ nhớ)</w:t>
      </w:r>
      <w:r>
        <w:rPr>
          <w:rFonts w:ascii="Times New Roman" w:eastAsia="Times New Roman" w:hAnsi="Times New Roman" w:cs="Times New Roman"/>
          <w:sz w:val="26"/>
          <w:szCs w:val="26"/>
        </w:rPr>
        <w:t>: 12.6 KiB, tương tự các biến trước.</w:t>
      </w:r>
    </w:p>
    <w:p w14:paraId="2AB37956"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bố dữ liệu (Histogram)</w:t>
      </w:r>
      <w:r>
        <w:rPr>
          <w:rFonts w:ascii="Times New Roman" w:eastAsia="Times New Roman" w:hAnsi="Times New Roman" w:cs="Times New Roman"/>
          <w:sz w:val="26"/>
          <w:szCs w:val="26"/>
        </w:rPr>
        <w:t>:</w:t>
      </w:r>
    </w:p>
    <w:p w14:paraId="4242971B"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Histogram cho thấy phân bố nghiêng về bên phải (right-skewed), với phần lớn giá trị tập trung trong khoảng 9.0 đến 11.0.</w:t>
      </w:r>
    </w:p>
    <w:p w14:paraId="0FABCFDD"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Có một số giá trị cao hơn (outliers) xuất hiện từ 11.0 đến 14.9, nhưng tần suất giảm dần.</w:t>
      </w:r>
    </w:p>
    <w:p w14:paraId="4D51F7B9"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Quan sát bổ sung</w:t>
      </w:r>
      <w:r>
        <w:rPr>
          <w:rFonts w:ascii="Times New Roman" w:eastAsia="Times New Roman" w:hAnsi="Times New Roman" w:cs="Times New Roman"/>
          <w:sz w:val="26"/>
          <w:szCs w:val="26"/>
        </w:rPr>
        <w:t>:</w:t>
      </w:r>
    </w:p>
    <w:p w14:paraId="5C995503"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nhãn "high correlation" như một số biến trước, có thể cần kiểm tra thêm mối quan hệ với các biến khác.</w:t>
      </w:r>
    </w:p>
    <w:p w14:paraId="015F4802"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không có giá trị thiếu, vô cực, hoặc âm, đảm bảo tính toàn vẹn.</w:t>
      </w:r>
    </w:p>
    <w:p w14:paraId="3F5A2821" w14:textId="77777777" w:rsidR="003B261E" w:rsidRDefault="003B261E">
      <w:pPr>
        <w:spacing w:before="240" w:after="240"/>
        <w:rPr>
          <w:rFonts w:ascii="Times New Roman" w:eastAsia="Times New Roman" w:hAnsi="Times New Roman" w:cs="Times New Roman"/>
          <w:sz w:val="26"/>
          <w:szCs w:val="26"/>
        </w:rPr>
      </w:pPr>
    </w:p>
    <w:p w14:paraId="00C244B2"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4.3.12 </w:t>
      </w:r>
      <w:hyperlink r:id="rId36">
        <w:r>
          <w:rPr>
            <w:rFonts w:ascii="Times New Roman" w:eastAsia="Times New Roman" w:hAnsi="Times New Roman" w:cs="Times New Roman"/>
            <w:sz w:val="26"/>
            <w:szCs w:val="26"/>
            <w:highlight w:val="white"/>
          </w:rPr>
          <w:t>quality</w:t>
        </w:r>
      </w:hyperlink>
    </w:p>
    <w:p w14:paraId="37D22347"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1B8DFB8" wp14:editId="6C6B6FD5">
            <wp:extent cx="5731200" cy="1930400"/>
            <wp:effectExtent l="0" t="0" r="0" b="0"/>
            <wp:docPr id="184372226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7"/>
                    <a:srcRect/>
                    <a:stretch>
                      <a:fillRect/>
                    </a:stretch>
                  </pic:blipFill>
                  <pic:spPr>
                    <a:xfrm>
                      <a:off x="0" y="0"/>
                      <a:ext cx="5731200" cy="1930400"/>
                    </a:xfrm>
                    <a:prstGeom prst="rect">
                      <a:avLst/>
                    </a:prstGeom>
                    <a:ln/>
                  </pic:spPr>
                </pic:pic>
              </a:graphicData>
            </a:graphic>
          </wp:inline>
        </w:drawing>
      </w:r>
    </w:p>
    <w:p w14:paraId="13A020A1" w14:textId="77777777" w:rsidR="003B261E" w:rsidRDefault="003B261E">
      <w:pPr>
        <w:rPr>
          <w:rFonts w:ascii="Times New Roman" w:eastAsia="Times New Roman" w:hAnsi="Times New Roman" w:cs="Times New Roman"/>
          <w:sz w:val="26"/>
          <w:szCs w:val="26"/>
        </w:rPr>
      </w:pPr>
    </w:p>
    <w:p w14:paraId="01108A86" w14:textId="77777777" w:rsidR="003B261E" w:rsidRDefault="00000000">
      <w:pPr>
        <w:ind w:left="720"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Thống kê cơ bản</w:t>
      </w:r>
      <w:r>
        <w:rPr>
          <w:rFonts w:ascii="Times New Roman" w:eastAsia="Times New Roman" w:hAnsi="Times New Roman" w:cs="Times New Roman"/>
          <w:sz w:val="26"/>
          <w:szCs w:val="26"/>
        </w:rPr>
        <w:t>:</w:t>
      </w:r>
    </w:p>
    <w:p w14:paraId="729ED579"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Distinct (số lượng giá trị khác nhau)</w:t>
      </w:r>
      <w:r>
        <w:rPr>
          <w:rFonts w:ascii="Times New Roman" w:eastAsia="Times New Roman" w:hAnsi="Times New Roman" w:cs="Times New Roman"/>
          <w:sz w:val="26"/>
          <w:szCs w:val="26"/>
        </w:rPr>
        <w:t>: 6, chiếm 0.49% tổng số quan sát, cho thấy mức độ đa dạng rất thấp, phù hợp với biến phân loại.</w:t>
      </w:r>
    </w:p>
    <w:p w14:paraId="527075E6"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Minimum (giá trị nhỏ nhất)</w:t>
      </w:r>
      <w:r>
        <w:rPr>
          <w:rFonts w:ascii="Times New Roman" w:eastAsia="Times New Roman" w:hAnsi="Times New Roman" w:cs="Times New Roman"/>
          <w:sz w:val="26"/>
          <w:szCs w:val="26"/>
        </w:rPr>
        <w:t>: 3, là giá trị thấp nhất.</w:t>
      </w:r>
    </w:p>
    <w:p w14:paraId="3F67CFFF"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Maximum (giá trị lớn nhất)</w:t>
      </w:r>
      <w:r>
        <w:rPr>
          <w:rFonts w:ascii="Times New Roman" w:eastAsia="Times New Roman" w:hAnsi="Times New Roman" w:cs="Times New Roman"/>
          <w:sz w:val="26"/>
          <w:szCs w:val="26"/>
        </w:rPr>
        <w:t>: 8, phạm vi giá trị từ 3 đến 8 (khoảng 5 đơn vị).</w:t>
      </w:r>
    </w:p>
    <w:p w14:paraId="0CA34281"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Missing (giá trị thiếu)</w:t>
      </w:r>
      <w:r>
        <w:rPr>
          <w:rFonts w:ascii="Times New Roman" w:eastAsia="Times New Roman" w:hAnsi="Times New Roman" w:cs="Times New Roman"/>
          <w:sz w:val="26"/>
          <w:szCs w:val="26"/>
        </w:rPr>
        <w:t>: 0, chiếm 0.0%, không có dữ liệu bị thiếu.</w:t>
      </w:r>
    </w:p>
    <w:p w14:paraId="6E3B12AC"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Zeros (giá trị bằng 0)</w:t>
      </w:r>
      <w:r>
        <w:rPr>
          <w:rFonts w:ascii="Times New Roman" w:eastAsia="Times New Roman" w:hAnsi="Times New Roman" w:cs="Times New Roman"/>
          <w:sz w:val="26"/>
          <w:szCs w:val="26"/>
        </w:rPr>
        <w:t>: 0, chiếm 0.0%, không có giá trị bằng 0.</w:t>
      </w:r>
    </w:p>
    <w:p w14:paraId="6B483915"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Infinite (giá trị vô cực)</w:t>
      </w:r>
      <w:r>
        <w:rPr>
          <w:rFonts w:ascii="Times New Roman" w:eastAsia="Times New Roman" w:hAnsi="Times New Roman" w:cs="Times New Roman"/>
          <w:sz w:val="26"/>
          <w:szCs w:val="26"/>
        </w:rPr>
        <w:t>: 0, chiếm 0.0%, không có giá trị vô cực.</w:t>
      </w:r>
    </w:p>
    <w:p w14:paraId="4CC2CA59"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Negative (giá trị âm)</w:t>
      </w:r>
      <w:r>
        <w:rPr>
          <w:rFonts w:ascii="Times New Roman" w:eastAsia="Times New Roman" w:hAnsi="Times New Roman" w:cs="Times New Roman"/>
          <w:sz w:val="26"/>
          <w:szCs w:val="26"/>
        </w:rPr>
        <w:t>: 0, chiếm 0.0%, tất cả giá trị đều không âm.</w:t>
      </w:r>
    </w:p>
    <w:p w14:paraId="67D98B93"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Mean (giá trị trung bình)</w:t>
      </w:r>
      <w:r>
        <w:rPr>
          <w:rFonts w:ascii="Times New Roman" w:eastAsia="Times New Roman" w:hAnsi="Times New Roman" w:cs="Times New Roman"/>
          <w:sz w:val="26"/>
          <w:szCs w:val="26"/>
        </w:rPr>
        <w:t>: 5.6360225, nằm gần giữa phạm vi min và max.</w:t>
      </w:r>
    </w:p>
    <w:p w14:paraId="1FCC7F0A"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Memory size (kích thước bộ nhớ)</w:t>
      </w:r>
      <w:r>
        <w:rPr>
          <w:rFonts w:ascii="Times New Roman" w:eastAsia="Times New Roman" w:hAnsi="Times New Roman" w:cs="Times New Roman"/>
          <w:sz w:val="26"/>
          <w:szCs w:val="26"/>
        </w:rPr>
        <w:t>: 12.6 KiB, tương tự các biến trước.</w:t>
      </w:r>
    </w:p>
    <w:p w14:paraId="0332670C" w14:textId="77777777" w:rsidR="003B261E" w:rsidRDefault="00000000">
      <w:pPr>
        <w:ind w:left="720"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bố dữ liệu (Histogram)</w:t>
      </w:r>
      <w:r>
        <w:rPr>
          <w:rFonts w:ascii="Times New Roman" w:eastAsia="Times New Roman" w:hAnsi="Times New Roman" w:cs="Times New Roman"/>
          <w:sz w:val="26"/>
          <w:szCs w:val="26"/>
        </w:rPr>
        <w:t>:</w:t>
      </w:r>
    </w:p>
    <w:p w14:paraId="3FA7E49E"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Histogram cho thấy phân bố tập trung chủ yếu ở các giá trị 5, 6, và 7, với tần suất cao nhất ở khoảng 5-6.</w:t>
      </w:r>
    </w:p>
    <w:p w14:paraId="26FA5027"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3 và 8 có tần suất rất thấp, cho thấy chúng có thể là ngoại lệ hoặc ít phổ biến.</w:t>
      </w:r>
    </w:p>
    <w:p w14:paraId="6BE1AEF9" w14:textId="77777777" w:rsidR="003B261E" w:rsidRDefault="00000000">
      <w:pPr>
        <w:ind w:left="720"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Quan sát bổ sung</w:t>
      </w:r>
      <w:r>
        <w:rPr>
          <w:rFonts w:ascii="Times New Roman" w:eastAsia="Times New Roman" w:hAnsi="Times New Roman" w:cs="Times New Roman"/>
          <w:sz w:val="26"/>
          <w:szCs w:val="26"/>
        </w:rPr>
        <w:t>:</w:t>
      </w:r>
    </w:p>
    <w:p w14:paraId="4C02793F"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nhãn "high correlation" như một số biến trước, có thể cần kiểm tra thêm mối quan hệ với các biến khác.</w:t>
      </w:r>
    </w:p>
    <w:p w14:paraId="15F24A38"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không có giá trị thiếu, vô cực, hoặc âm, đảm bảo tính toàn vẹn.</w:t>
      </w:r>
    </w:p>
    <w:p w14:paraId="0B160224"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Với chỉ 6 giá trị khác nhau, "quality" có thể là một biến phân loại hoặc xếp hạng, thường được sử dụng để đánh giá chất lượng (ví dụ: từ 3 = kém đến 8 = xuất sắc).</w:t>
      </w:r>
    </w:p>
    <w:p w14:paraId="665CD09B"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4.4 Tương quan</w:t>
      </w:r>
    </w:p>
    <w:p w14:paraId="11BBA6A0"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0AE1DFC" wp14:editId="62C1440E">
            <wp:extent cx="5731200" cy="4610100"/>
            <wp:effectExtent l="0" t="0" r="0" b="0"/>
            <wp:docPr id="18437221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731200" cy="4610100"/>
                    </a:xfrm>
                    <a:prstGeom prst="rect">
                      <a:avLst/>
                    </a:prstGeom>
                    <a:ln/>
                  </pic:spPr>
                </pic:pic>
              </a:graphicData>
            </a:graphic>
          </wp:inline>
        </w:drawing>
      </w:r>
    </w:p>
    <w:p w14:paraId="66F3F335"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Tương quan dương mạnh (gần 1)</w:t>
      </w:r>
      <w:r>
        <w:rPr>
          <w:rFonts w:ascii="Times New Roman" w:eastAsia="Times New Roman" w:hAnsi="Times New Roman" w:cs="Times New Roman"/>
          <w:sz w:val="26"/>
          <w:szCs w:val="26"/>
        </w:rPr>
        <w:t>:</w:t>
      </w:r>
    </w:p>
    <w:p w14:paraId="37C6231A"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fixed_acidity</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citric_acid</w:t>
      </w:r>
      <w:r>
        <w:rPr>
          <w:rFonts w:ascii="Times New Roman" w:eastAsia="Times New Roman" w:hAnsi="Times New Roman" w:cs="Times New Roman"/>
          <w:sz w:val="26"/>
          <w:szCs w:val="26"/>
        </w:rPr>
        <w:t xml:space="preserve"> (gần 0.75): Mối quan hệ tích cực mạnh, cho thấy khi axit cố định tăng, axit citric cũng có xu hướng tăng.</w:t>
      </w:r>
    </w:p>
    <w:p w14:paraId="473D7709"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fixed_acidity</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density</w:t>
      </w:r>
      <w:r>
        <w:rPr>
          <w:rFonts w:ascii="Times New Roman" w:eastAsia="Times New Roman" w:hAnsi="Times New Roman" w:cs="Times New Roman"/>
          <w:sz w:val="26"/>
          <w:szCs w:val="26"/>
        </w:rPr>
        <w:t xml:space="preserve"> (gần 0.75): Mật độ tăng khi axit cố định tăng, phản ánh mối quan hệ vật lý hợp lý.</w:t>
      </w:r>
    </w:p>
    <w:p w14:paraId="1C0C5EE7"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total_sulfur_dioxide</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free_sulfur_dioxide</w:t>
      </w:r>
      <w:r>
        <w:rPr>
          <w:rFonts w:ascii="Times New Roman" w:eastAsia="Times New Roman" w:hAnsi="Times New Roman" w:cs="Times New Roman"/>
          <w:sz w:val="26"/>
          <w:szCs w:val="26"/>
        </w:rPr>
        <w:t xml:space="preserve"> (gần 0.75): Tổng lưu huỳnh đioxit có tương quan cao với lưu huỳnh đioxit tự do, do tổng bao gồm phần tự do.</w:t>
      </w:r>
    </w:p>
    <w:p w14:paraId="21A17419"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alcohol</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quality</w:t>
      </w:r>
      <w:r>
        <w:rPr>
          <w:rFonts w:ascii="Times New Roman" w:eastAsia="Times New Roman" w:hAnsi="Times New Roman" w:cs="Times New Roman"/>
          <w:sz w:val="26"/>
          <w:szCs w:val="26"/>
        </w:rPr>
        <w:t xml:space="preserve"> (gần 0.5): Nồng độ cồn có tương quan dương vừa phải với chất lượng, cho thấy cồn cao có thể liên quan đến chất lượng tốt hơn.</w:t>
      </w:r>
    </w:p>
    <w:p w14:paraId="49EFB50E"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Tương quan âm mạnh (gần -1)</w:t>
      </w:r>
      <w:r>
        <w:rPr>
          <w:rFonts w:ascii="Times New Roman" w:eastAsia="Times New Roman" w:hAnsi="Times New Roman" w:cs="Times New Roman"/>
          <w:sz w:val="26"/>
          <w:szCs w:val="26"/>
        </w:rPr>
        <w:t>:</w:t>
      </w:r>
    </w:p>
    <w:p w14:paraId="0C01A8FD"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density</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alcohol</w:t>
      </w:r>
      <w:r>
        <w:rPr>
          <w:rFonts w:ascii="Times New Roman" w:eastAsia="Times New Roman" w:hAnsi="Times New Roman" w:cs="Times New Roman"/>
          <w:sz w:val="26"/>
          <w:szCs w:val="26"/>
        </w:rPr>
        <w:t xml:space="preserve"> (gần -0.75): Mật độ giảm khi nồng độ cồn tăng, phản ánh đặc tính vật lý (cồn nhẹ hơn nước).</w:t>
      </w:r>
    </w:p>
    <w:p w14:paraId="36BCAFA7"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volatile_acidity</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citric_acid</w:t>
      </w:r>
      <w:r>
        <w:rPr>
          <w:rFonts w:ascii="Times New Roman" w:eastAsia="Times New Roman" w:hAnsi="Times New Roman" w:cs="Times New Roman"/>
          <w:sz w:val="26"/>
          <w:szCs w:val="26"/>
        </w:rPr>
        <w:t xml:space="preserve"> (gần -0.5): Axit dễ bay hơi và axit citric có tương quan âm vừa phải, có thể do chúng cạnh tranh trong quá trình lên men.</w:t>
      </w:r>
    </w:p>
    <w:p w14:paraId="7FAB66EA"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chlorides</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quality</w:t>
      </w:r>
      <w:r>
        <w:rPr>
          <w:rFonts w:ascii="Times New Roman" w:eastAsia="Times New Roman" w:hAnsi="Times New Roman" w:cs="Times New Roman"/>
          <w:sz w:val="26"/>
          <w:szCs w:val="26"/>
        </w:rPr>
        <w:t xml:space="preserve"> (gần -0.5): Nồng độ clorua cao có thể liên quan đến chất lượng thấp hơn.</w:t>
      </w:r>
    </w:p>
    <w:p w14:paraId="6D98299F"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Tương quan yếu hoặc không đáng kể (gần 0)</w:t>
      </w:r>
      <w:r>
        <w:rPr>
          <w:rFonts w:ascii="Times New Roman" w:eastAsia="Times New Roman" w:hAnsi="Times New Roman" w:cs="Times New Roman"/>
          <w:sz w:val="26"/>
          <w:szCs w:val="26"/>
        </w:rPr>
        <w:t>:</w:t>
      </w:r>
    </w:p>
    <w:p w14:paraId="0181BA77"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pH</w:t>
      </w:r>
      <w:r>
        <w:rPr>
          <w:rFonts w:ascii="Times New Roman" w:eastAsia="Times New Roman" w:hAnsi="Times New Roman" w:cs="Times New Roman"/>
          <w:sz w:val="26"/>
          <w:szCs w:val="26"/>
        </w:rPr>
        <w:t xml:space="preserve"> với hầu hết các biến khác (gần 0): pH có tương quan yếu, cho thấy nó ít phụ thuộc trực tiếp vào các biến khác trong tập dữ liệu.</w:t>
      </w:r>
    </w:p>
    <w:p w14:paraId="68DB2AE3"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residual_sugar</w:t>
      </w:r>
      <w:r>
        <w:rPr>
          <w:rFonts w:ascii="Times New Roman" w:eastAsia="Times New Roman" w:hAnsi="Times New Roman" w:cs="Times New Roman"/>
          <w:sz w:val="26"/>
          <w:szCs w:val="26"/>
        </w:rPr>
        <w:t xml:space="preserve"> với nhiều biến (gần 0): Đường còn lại có tương quan yếu, có thể do nó không phải yếu tố chính trong tập dữ liệu này.</w:t>
      </w:r>
    </w:p>
    <w:p w14:paraId="3B09477E"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Quan sát bổ sung</w:t>
      </w:r>
      <w:r>
        <w:rPr>
          <w:rFonts w:ascii="Times New Roman" w:eastAsia="Times New Roman" w:hAnsi="Times New Roman" w:cs="Times New Roman"/>
          <w:sz w:val="26"/>
          <w:szCs w:val="26"/>
        </w:rPr>
        <w:t>:</w:t>
      </w:r>
    </w:p>
    <w:p w14:paraId="6E0889D5"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Các biến như "sulphates" và "quality" có tương quan dương nhẹ (gần 0.25), gợi ý sunfat có thể góp phần vào chất lượng.</w:t>
      </w:r>
    </w:p>
    <w:p w14:paraId="589CA125"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Ma trận cho thấy sự phức tạp trong tương tác, với một số cặp biến có mối quan hệ không tuyến tính hoặc bị ảnh hưởng bởi các yếu tố khác.</w:t>
      </w:r>
    </w:p>
    <w:p w14:paraId="0BDEF085" w14:textId="77777777" w:rsidR="003B261E" w:rsidRDefault="003B261E">
      <w:pPr>
        <w:rPr>
          <w:rFonts w:ascii="Times New Roman" w:eastAsia="Times New Roman" w:hAnsi="Times New Roman" w:cs="Times New Roman"/>
          <w:sz w:val="26"/>
          <w:szCs w:val="26"/>
        </w:rPr>
      </w:pPr>
    </w:p>
    <w:p w14:paraId="02BDDD43" w14:textId="77777777" w:rsidR="003B261E" w:rsidRDefault="00000000">
      <w:pPr>
        <w:pStyle w:val="Heading3"/>
        <w:rPr>
          <w:rFonts w:ascii="Times New Roman" w:eastAsia="Times New Roman" w:hAnsi="Times New Roman" w:cs="Times New Roman"/>
        </w:rPr>
      </w:pPr>
      <w:bookmarkStart w:id="20" w:name="_Toc211011641"/>
      <w:r>
        <w:rPr>
          <w:rFonts w:ascii="Times New Roman" w:eastAsia="Times New Roman" w:hAnsi="Times New Roman" w:cs="Times New Roman"/>
        </w:rPr>
        <w:t>1.1.4. Bài tập thực hành 2</w:t>
      </w:r>
      <w:bookmarkEnd w:id="20"/>
    </w:p>
    <w:p w14:paraId="48DDF6A2" w14:textId="77777777" w:rsidR="003B261E" w:rsidRDefault="00000000">
      <w:r>
        <w:t>Thống kê mô tả trên tập dữ liệu về bệnh tiểu đường.</w:t>
      </w:r>
    </w:p>
    <w:p w14:paraId="064B6D8A"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1.Giới thiệu tổng quan</w:t>
      </w:r>
    </w:p>
    <w:p w14:paraId="16B5F298"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Bệnh tiểu đường là gì?</w:t>
      </w:r>
    </w:p>
    <w:p w14:paraId="5D28722E" w14:textId="77777777" w:rsidR="003B261E" w:rsidRDefault="003B261E">
      <w:pPr>
        <w:rPr>
          <w:rFonts w:ascii="Times New Roman" w:eastAsia="Times New Roman" w:hAnsi="Times New Roman" w:cs="Times New Roman"/>
          <w:sz w:val="26"/>
          <w:szCs w:val="26"/>
        </w:rPr>
      </w:pPr>
    </w:p>
    <w:p w14:paraId="73B13B0E"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Theo Viện Y tế Quốc gia (NIH), bệnh tiểu đường là một bệnh lý xảy ra khi lượng đường huyết (glucose) trong máu của bạn quá cao. Đường huyết là nguồn năng lượng chính của cơ thể và đến từ thực phẩm bạn ăn. Insulin, một loại hormone do tuyến tụy sản xuất, giúp glucose từ thực phẩm đi vào các tế bào để được sử dụng làm năng lượng. Đôi khi cơ thể không sản xuất đủ insulin, hoặc không sản xuất insulin вовсе, hoặc không sử dụng insulin hiệu quả. Khi đó, glucose sẽ tích tụ trong máu và không đến được các tế bào.</w:t>
      </w:r>
    </w:p>
    <w:p w14:paraId="71337AF3" w14:textId="77777777" w:rsidR="003B261E" w:rsidRDefault="003B261E">
      <w:pPr>
        <w:rPr>
          <w:rFonts w:ascii="Times New Roman" w:eastAsia="Times New Roman" w:hAnsi="Times New Roman" w:cs="Times New Roman"/>
          <w:sz w:val="26"/>
          <w:szCs w:val="26"/>
        </w:rPr>
      </w:pPr>
    </w:p>
    <w:p w14:paraId="5F00A7A6"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Theo thời gian, việc có quá nhiều glucose trong máu có thể gây ra các vấn đề sức khỏe. Mặc dù bệnh tiểu đường không thể chữa khỏi hoàn toàn, bạn có thể thực hiện các biện pháp để kiểm soát bệnh và duy trì sức khỏe.</w:t>
      </w:r>
    </w:p>
    <w:p w14:paraId="372C7062" w14:textId="77777777" w:rsidR="003B261E" w:rsidRDefault="003B261E">
      <w:pPr>
        <w:rPr>
          <w:rFonts w:ascii="Times New Roman" w:eastAsia="Times New Roman" w:hAnsi="Times New Roman" w:cs="Times New Roman"/>
          <w:sz w:val="26"/>
          <w:szCs w:val="26"/>
        </w:rPr>
      </w:pPr>
    </w:p>
    <w:p w14:paraId="3EE03AB7"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Đôi khi người ta gọi bệnh tiểu đường là “hơi bị đường” hoặc “tiểu đường biên giới”. Những thuật ngữ này có thể khiến người ta nghĩ rằng bệnh không nghiêm trọng hoặc chỉ là một trường hợp nhẹ, nhưng thực tế mọi trường hợp tiểu đường đều nghiêm trọng.</w:t>
      </w:r>
    </w:p>
    <w:p w14:paraId="3B395386" w14:textId="77777777" w:rsidR="003B261E" w:rsidRDefault="003B261E">
      <w:pPr>
        <w:rPr>
          <w:rFonts w:ascii="Times New Roman" w:eastAsia="Times New Roman" w:hAnsi="Times New Roman" w:cs="Times New Roman"/>
          <w:sz w:val="26"/>
          <w:szCs w:val="26"/>
        </w:rPr>
      </w:pPr>
    </w:p>
    <w:p w14:paraId="21461BBD"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loại bệnh tiểu đường</w:t>
      </w:r>
    </w:p>
    <w:p w14:paraId="19A2F642" w14:textId="77777777" w:rsidR="003B261E" w:rsidRDefault="003B261E">
      <w:pPr>
        <w:rPr>
          <w:rFonts w:ascii="Times New Roman" w:eastAsia="Times New Roman" w:hAnsi="Times New Roman" w:cs="Times New Roman"/>
          <w:sz w:val="26"/>
          <w:szCs w:val="26"/>
        </w:rPr>
      </w:pPr>
    </w:p>
    <w:p w14:paraId="1BCDF83A"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loại tiểu đường phổ biến nhất bao gồm tiểu đường loại 1, tiểu đường loại 2 và tiểu đường thai kỳ.</w:t>
      </w:r>
    </w:p>
    <w:p w14:paraId="47B89007" w14:textId="77777777" w:rsidR="003B261E" w:rsidRDefault="003B261E">
      <w:pPr>
        <w:rPr>
          <w:rFonts w:ascii="Times New Roman" w:eastAsia="Times New Roman" w:hAnsi="Times New Roman" w:cs="Times New Roman"/>
          <w:sz w:val="26"/>
          <w:szCs w:val="26"/>
        </w:rPr>
      </w:pPr>
    </w:p>
    <w:p w14:paraId="0E7A36E9"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Tiểu đường loại 1</w:t>
      </w:r>
    </w:p>
    <w:p w14:paraId="01993E5F" w14:textId="77777777" w:rsidR="003B261E" w:rsidRDefault="003B261E">
      <w:pPr>
        <w:rPr>
          <w:rFonts w:ascii="Times New Roman" w:eastAsia="Times New Roman" w:hAnsi="Times New Roman" w:cs="Times New Roman"/>
          <w:sz w:val="26"/>
          <w:szCs w:val="26"/>
        </w:rPr>
      </w:pPr>
    </w:p>
    <w:p w14:paraId="6EFA7F0D"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Nếu bạn mắc tiểu đường loại 1, cơ thể bạn không sản xuất insulin. Hệ miễn dịch của bạn tấn công và phá hủy các tế bào trong tuyến tụy sản xuất insulin. Tiểu đường loại 1 thường được chẩn đoán ở trẻ em và người trẻ, mặc dù nó có thể xuất hiện ở bất kỳ độ tuổi nào. Những người mắc tiểu đường loại 1 cần tiêm insulin mỗi ngày để duy trì sự sống.</w:t>
      </w:r>
    </w:p>
    <w:p w14:paraId="1AE90CF0" w14:textId="77777777" w:rsidR="003B261E" w:rsidRDefault="003B261E">
      <w:pPr>
        <w:rPr>
          <w:rFonts w:ascii="Times New Roman" w:eastAsia="Times New Roman" w:hAnsi="Times New Roman" w:cs="Times New Roman"/>
          <w:sz w:val="26"/>
          <w:szCs w:val="26"/>
        </w:rPr>
      </w:pPr>
    </w:p>
    <w:p w14:paraId="79A211E6"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Tiểu đường loại 2</w:t>
      </w:r>
    </w:p>
    <w:p w14:paraId="5995A608" w14:textId="77777777" w:rsidR="003B261E" w:rsidRDefault="003B261E">
      <w:pPr>
        <w:rPr>
          <w:rFonts w:ascii="Times New Roman" w:eastAsia="Times New Roman" w:hAnsi="Times New Roman" w:cs="Times New Roman"/>
          <w:sz w:val="26"/>
          <w:szCs w:val="26"/>
        </w:rPr>
      </w:pPr>
    </w:p>
    <w:p w14:paraId="5D0F55F3"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Nếu bạn mắc tiểu đường loại 2, cơ thể bạn không sản xuất hoặc sử dụng insulin hiệu quả. Bạn có thể mắc tiểu đường loại 2 ở bất kỳ độ tuổi nào, kể cả khi còn nhỏ. Tuy nhiên, loại tiểu đường này thường gặp nhất ở người trung niên và người lớn tuổi. Tiểu đường loại 2 là loại phổ biến nhất.</w:t>
      </w:r>
    </w:p>
    <w:p w14:paraId="30612B56"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Tiểu đường thai kỳ</w:t>
      </w:r>
    </w:p>
    <w:p w14:paraId="1AC856D7" w14:textId="77777777" w:rsidR="003B261E" w:rsidRDefault="003B261E">
      <w:pPr>
        <w:rPr>
          <w:rFonts w:ascii="Times New Roman" w:eastAsia="Times New Roman" w:hAnsi="Times New Roman" w:cs="Times New Roman"/>
          <w:sz w:val="26"/>
          <w:szCs w:val="26"/>
        </w:rPr>
      </w:pPr>
    </w:p>
    <w:p w14:paraId="12B82C5B"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Tiểu đường thai kỳ xuất hiện ở một số phụ nữ khi mang thai. Trong hầu hết các trường hợp, loại tiểu đường này sẽ biến mất sau khi sinh con. Tuy nhiên, nếu bạn từng mắc tiểu đường thai kỳ, bạn có nguy cơ cao hơn mắc tiểu đường loại 2 sau này. Đôi khi, tiểu đường được chẩn đoán trong thai kỳ thực chất là tiểu đường loại 2.</w:t>
      </w:r>
    </w:p>
    <w:p w14:paraId="3E8A6604" w14:textId="77777777" w:rsidR="003B261E" w:rsidRDefault="003B261E">
      <w:pPr>
        <w:rPr>
          <w:rFonts w:ascii="Times New Roman" w:eastAsia="Times New Roman" w:hAnsi="Times New Roman" w:cs="Times New Roman"/>
          <w:sz w:val="26"/>
          <w:szCs w:val="26"/>
        </w:rPr>
      </w:pPr>
    </w:p>
    <w:p w14:paraId="5E7881D1"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loại tiểu đường khác</w:t>
      </w:r>
    </w:p>
    <w:p w14:paraId="50190B03"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loại ít phổ biến hơn bao gồm:</w:t>
      </w:r>
    </w:p>
    <w:p w14:paraId="6BC854FE" w14:textId="77777777" w:rsidR="003B261E" w:rsidRDefault="003B261E">
      <w:pPr>
        <w:rPr>
          <w:rFonts w:ascii="Times New Roman" w:eastAsia="Times New Roman" w:hAnsi="Times New Roman" w:cs="Times New Roman"/>
          <w:sz w:val="26"/>
          <w:szCs w:val="26"/>
        </w:rPr>
      </w:pPr>
    </w:p>
    <w:p w14:paraId="7F718B7B"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Tiểu đường đơn gen (monogenic diabetes): Một dạng tiểu đường di truyền.</w:t>
      </w:r>
    </w:p>
    <w:p w14:paraId="4200ED96"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Tiểu đường liên quan đến xơ nang (cystic fibrosis-related diabetes): Liên quan đến bệnh xơ nang.</w:t>
      </w:r>
    </w:p>
    <w:p w14:paraId="38A76FBB" w14:textId="77777777" w:rsidR="003B261E" w:rsidRDefault="003B261E">
      <w:pPr>
        <w:rPr>
          <w:rFonts w:ascii="Times New Roman" w:eastAsia="Times New Roman" w:hAnsi="Times New Roman" w:cs="Times New Roman"/>
          <w:sz w:val="26"/>
          <w:szCs w:val="26"/>
        </w:rPr>
      </w:pPr>
    </w:p>
    <w:p w14:paraId="0A76236A"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2.Các thư viện cần thiết và load dữ liệu</w:t>
      </w:r>
    </w:p>
    <w:p w14:paraId="7139621C"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2.1 Các thư viện</w:t>
      </w:r>
    </w:p>
    <w:p w14:paraId="4175CCC0"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pandas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pd</w:t>
      </w:r>
    </w:p>
    <w:p w14:paraId="5F3CAFE6"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numpy</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np</w:t>
      </w:r>
    </w:p>
    <w:p w14:paraId="3634F5B4" w14:textId="77777777" w:rsidR="003B261E" w:rsidRDefault="003B261E">
      <w:pPr>
        <w:shd w:val="clear" w:color="auto" w:fill="1F1F1F"/>
        <w:spacing w:line="325" w:lineRule="auto"/>
        <w:ind w:left="720"/>
        <w:rPr>
          <w:rFonts w:ascii="Courier New" w:eastAsia="Courier New" w:hAnsi="Courier New" w:cs="Courier New"/>
          <w:color w:val="CCCCCC"/>
          <w:sz w:val="26"/>
          <w:szCs w:val="26"/>
        </w:rPr>
      </w:pPr>
    </w:p>
    <w:p w14:paraId="28C2CA7E" w14:textId="77777777" w:rsidR="003B261E" w:rsidRDefault="00000000">
      <w:pPr>
        <w:shd w:val="clear" w:color="auto" w:fill="1F1F1F"/>
        <w:spacing w:line="325" w:lineRule="auto"/>
        <w:ind w:left="720"/>
        <w:rPr>
          <w:rFonts w:ascii="Courier New" w:eastAsia="Courier New" w:hAnsi="Courier New" w:cs="Courier New"/>
          <w:color w:val="6A9955"/>
          <w:sz w:val="26"/>
          <w:szCs w:val="26"/>
        </w:rPr>
      </w:pPr>
      <w:r>
        <w:rPr>
          <w:rFonts w:ascii="Courier New" w:eastAsia="Courier New" w:hAnsi="Courier New" w:cs="Courier New"/>
          <w:color w:val="6A9955"/>
          <w:sz w:val="26"/>
          <w:szCs w:val="26"/>
        </w:rPr>
        <w:t># Plots</w:t>
      </w:r>
    </w:p>
    <w:p w14:paraId="53DEFDEB"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seaborn</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sns</w:t>
      </w:r>
    </w:p>
    <w:p w14:paraId="2CBFF86A"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matplotlib</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pyplot</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plt</w:t>
      </w:r>
    </w:p>
    <w:p w14:paraId="5BA9BE64"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matplotlib inline</w:t>
      </w:r>
    </w:p>
    <w:p w14:paraId="19F9F1E6"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plotly</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offline</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py</w:t>
      </w:r>
    </w:p>
    <w:p w14:paraId="24C1C9CA"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plotly</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graph_objs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go</w:t>
      </w:r>
    </w:p>
    <w:p w14:paraId="39671DEE" w14:textId="77777777" w:rsidR="003B261E" w:rsidRDefault="00000000">
      <w:pPr>
        <w:shd w:val="clear" w:color="auto" w:fill="1F1F1F"/>
        <w:spacing w:line="325" w:lineRule="auto"/>
        <w:ind w:left="720"/>
        <w:rPr>
          <w:rFonts w:ascii="Courier New" w:eastAsia="Courier New" w:hAnsi="Courier New" w:cs="Courier New"/>
          <w:color w:val="DCDCAA"/>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plotly</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offline</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download_plotlyjs</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init_notebook_mode</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plot</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iplot</w:t>
      </w:r>
    </w:p>
    <w:p w14:paraId="43F3FB3E"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plotly</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tools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tls</w:t>
      </w:r>
    </w:p>
    <w:p w14:paraId="01FA53D1"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plotly</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figure_factory</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ff</w:t>
      </w:r>
    </w:p>
    <w:p w14:paraId="7B6E27AE"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4EC9B0"/>
          <w:sz w:val="26"/>
          <w:szCs w:val="26"/>
        </w:rPr>
        <w:t>py</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init_notebook_mode</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connected</w:t>
      </w:r>
      <w:r>
        <w:rPr>
          <w:rFonts w:ascii="Courier New" w:eastAsia="Courier New" w:hAnsi="Courier New" w:cs="Courier New"/>
          <w:color w:val="D4D4D4"/>
          <w:sz w:val="26"/>
          <w:szCs w:val="26"/>
        </w:rPr>
        <w:t>=</w:t>
      </w:r>
      <w:r>
        <w:rPr>
          <w:rFonts w:ascii="Courier New" w:eastAsia="Courier New" w:hAnsi="Courier New" w:cs="Courier New"/>
          <w:color w:val="569CD6"/>
          <w:sz w:val="26"/>
          <w:szCs w:val="26"/>
        </w:rPr>
        <w:t>True</w:t>
      </w:r>
      <w:r>
        <w:rPr>
          <w:rFonts w:ascii="Courier New" w:eastAsia="Courier New" w:hAnsi="Courier New" w:cs="Courier New"/>
          <w:color w:val="CCCCCC"/>
          <w:sz w:val="26"/>
          <w:szCs w:val="26"/>
        </w:rPr>
        <w:t>)</w:t>
      </w:r>
    </w:p>
    <w:p w14:paraId="4BF5253D"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squarify</w:t>
      </w:r>
    </w:p>
    <w:p w14:paraId="16A27CA4" w14:textId="77777777" w:rsidR="003B261E" w:rsidRDefault="003B261E">
      <w:pPr>
        <w:shd w:val="clear" w:color="auto" w:fill="1F1F1F"/>
        <w:spacing w:line="325" w:lineRule="auto"/>
        <w:ind w:left="720"/>
        <w:rPr>
          <w:rFonts w:ascii="Courier New" w:eastAsia="Courier New" w:hAnsi="Courier New" w:cs="Courier New"/>
          <w:color w:val="CCCCCC"/>
          <w:sz w:val="26"/>
          <w:szCs w:val="26"/>
        </w:rPr>
      </w:pPr>
    </w:p>
    <w:p w14:paraId="72944D22" w14:textId="77777777" w:rsidR="003B261E" w:rsidRDefault="00000000">
      <w:pPr>
        <w:shd w:val="clear" w:color="auto" w:fill="1F1F1F"/>
        <w:spacing w:line="325" w:lineRule="auto"/>
        <w:ind w:left="720"/>
        <w:rPr>
          <w:rFonts w:ascii="Courier New" w:eastAsia="Courier New" w:hAnsi="Courier New" w:cs="Courier New"/>
          <w:color w:val="6A9955"/>
          <w:sz w:val="26"/>
          <w:szCs w:val="26"/>
        </w:rPr>
      </w:pPr>
      <w:r>
        <w:rPr>
          <w:rFonts w:ascii="Courier New" w:eastAsia="Courier New" w:hAnsi="Courier New" w:cs="Courier New"/>
          <w:color w:val="6A9955"/>
          <w:sz w:val="26"/>
          <w:szCs w:val="26"/>
        </w:rPr>
        <w:t># Data processing, metrics and modeling</w:t>
      </w:r>
    </w:p>
    <w:p w14:paraId="3E5FFBFA"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preprocessing</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StandardScaler</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LabelEncoder</w:t>
      </w:r>
    </w:p>
    <w:p w14:paraId="03526B95"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model_selection</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GridSearchCV</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cross_val_score</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train_test_split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GridSearchCV</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RandomizedSearchCV</w:t>
      </w:r>
    </w:p>
    <w:p w14:paraId="0BF5EABB" w14:textId="77777777" w:rsidR="003B261E" w:rsidRDefault="00000000">
      <w:pPr>
        <w:shd w:val="clear" w:color="auto" w:fill="1F1F1F"/>
        <w:spacing w:line="325" w:lineRule="auto"/>
        <w:ind w:left="720"/>
        <w:rPr>
          <w:rFonts w:ascii="Courier New" w:eastAsia="Courier New" w:hAnsi="Courier New" w:cs="Courier New"/>
          <w:color w:val="DCDCAA"/>
          <w:sz w:val="26"/>
          <w:szCs w:val="26"/>
        </w:rPr>
      </w:pPr>
      <w:r>
        <w:rPr>
          <w:rFonts w:ascii="Courier New" w:eastAsia="Courier New" w:hAnsi="Courier New" w:cs="Courier New"/>
          <w:color w:val="C586C0"/>
          <w:sz w:val="26"/>
          <w:szCs w:val="26"/>
        </w:rPr>
        <w:lastRenderedPageBreak/>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metrics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precision_score</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recall_score</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confusion_matrix</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roc_curve</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precision_recall_curve</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accuracy_score</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roc_auc_score</w:t>
      </w:r>
    </w:p>
    <w:p w14:paraId="743AB2DE"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lightgbm</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lgbm</w:t>
      </w:r>
    </w:p>
    <w:p w14:paraId="0AECE28F"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ensemble</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VotingClassifier</w:t>
      </w:r>
    </w:p>
    <w:p w14:paraId="3CBC2C24"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neighbors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KNeighborsClassifier</w:t>
      </w:r>
    </w:p>
    <w:p w14:paraId="19F630A8" w14:textId="77777777" w:rsidR="003B261E" w:rsidRDefault="00000000">
      <w:pPr>
        <w:shd w:val="clear" w:color="auto" w:fill="1F1F1F"/>
        <w:spacing w:line="325" w:lineRule="auto"/>
        <w:ind w:left="720"/>
        <w:rPr>
          <w:rFonts w:ascii="Courier New" w:eastAsia="Courier New" w:hAnsi="Courier New" w:cs="Courier New"/>
          <w:color w:val="DCDCAA"/>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metrics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roc_curve</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auc</w:t>
      </w:r>
    </w:p>
    <w:p w14:paraId="14B54CC3"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model_selection</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KFold</w:t>
      </w:r>
    </w:p>
    <w:p w14:paraId="0A4EA35E" w14:textId="77777777" w:rsidR="003B261E" w:rsidRDefault="00000000">
      <w:pPr>
        <w:shd w:val="clear" w:color="auto" w:fill="1F1F1F"/>
        <w:spacing w:line="325" w:lineRule="auto"/>
        <w:ind w:left="720"/>
        <w:rPr>
          <w:rFonts w:ascii="Courier New" w:eastAsia="Courier New" w:hAnsi="Courier New" w:cs="Courier New"/>
          <w:color w:val="DCDCAA"/>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model_selection</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cross_val_predict</w:t>
      </w:r>
    </w:p>
    <w:p w14:paraId="05DE0E6A"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yellowbrick</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classifier</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DiscriminationThreshold</w:t>
      </w:r>
    </w:p>
    <w:p w14:paraId="32DBB401" w14:textId="77777777" w:rsidR="003B261E" w:rsidRDefault="003B261E">
      <w:pPr>
        <w:shd w:val="clear" w:color="auto" w:fill="1F1F1F"/>
        <w:spacing w:line="325" w:lineRule="auto"/>
        <w:ind w:left="720"/>
        <w:rPr>
          <w:rFonts w:ascii="Courier New" w:eastAsia="Courier New" w:hAnsi="Courier New" w:cs="Courier New"/>
          <w:color w:val="CCCCCC"/>
          <w:sz w:val="26"/>
          <w:szCs w:val="26"/>
        </w:rPr>
      </w:pPr>
    </w:p>
    <w:p w14:paraId="31954662" w14:textId="77777777" w:rsidR="003B261E" w:rsidRDefault="00000000">
      <w:pPr>
        <w:shd w:val="clear" w:color="auto" w:fill="1F1F1F"/>
        <w:spacing w:line="325" w:lineRule="auto"/>
        <w:ind w:left="720"/>
        <w:rPr>
          <w:rFonts w:ascii="Courier New" w:eastAsia="Courier New" w:hAnsi="Courier New" w:cs="Courier New"/>
          <w:color w:val="6A9955"/>
          <w:sz w:val="26"/>
          <w:szCs w:val="26"/>
        </w:rPr>
      </w:pPr>
      <w:r>
        <w:rPr>
          <w:rFonts w:ascii="Courier New" w:eastAsia="Courier New" w:hAnsi="Courier New" w:cs="Courier New"/>
          <w:color w:val="6A9955"/>
          <w:sz w:val="26"/>
          <w:szCs w:val="26"/>
        </w:rPr>
        <w:t># Stats</w:t>
      </w:r>
    </w:p>
    <w:p w14:paraId="46B9E409"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scipy</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stats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ss</w:t>
      </w:r>
    </w:p>
    <w:p w14:paraId="646DFD37" w14:textId="77777777" w:rsidR="003B261E" w:rsidRDefault="00000000">
      <w:pPr>
        <w:shd w:val="clear" w:color="auto" w:fill="1F1F1F"/>
        <w:spacing w:line="325" w:lineRule="auto"/>
        <w:ind w:left="720"/>
        <w:rPr>
          <w:rFonts w:ascii="Courier New" w:eastAsia="Courier New" w:hAnsi="Courier New" w:cs="Courier New"/>
          <w:color w:val="9CDCFE"/>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scipy</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stats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randint</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sp_randint</w:t>
      </w:r>
    </w:p>
    <w:p w14:paraId="6A981FEA" w14:textId="77777777" w:rsidR="003B261E" w:rsidRDefault="00000000">
      <w:pPr>
        <w:shd w:val="clear" w:color="auto" w:fill="1F1F1F"/>
        <w:spacing w:line="325" w:lineRule="auto"/>
        <w:ind w:left="720"/>
        <w:rPr>
          <w:rFonts w:ascii="Courier New" w:eastAsia="Courier New" w:hAnsi="Courier New" w:cs="Courier New"/>
          <w:color w:val="9CDCFE"/>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scipy</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stats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uniform</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sp_uniform</w:t>
      </w:r>
    </w:p>
    <w:p w14:paraId="690D344A" w14:textId="77777777" w:rsidR="003B261E" w:rsidRDefault="003B261E">
      <w:pPr>
        <w:shd w:val="clear" w:color="auto" w:fill="1F1F1F"/>
        <w:spacing w:line="325" w:lineRule="auto"/>
        <w:ind w:left="720"/>
        <w:rPr>
          <w:rFonts w:ascii="Courier New" w:eastAsia="Courier New" w:hAnsi="Courier New" w:cs="Courier New"/>
          <w:color w:val="CCCCCC"/>
          <w:sz w:val="26"/>
          <w:szCs w:val="26"/>
        </w:rPr>
      </w:pPr>
    </w:p>
    <w:p w14:paraId="3A9BE462" w14:textId="77777777" w:rsidR="003B261E" w:rsidRDefault="00000000">
      <w:pPr>
        <w:shd w:val="clear" w:color="auto" w:fill="1F1F1F"/>
        <w:spacing w:line="325" w:lineRule="auto"/>
        <w:ind w:left="720"/>
        <w:rPr>
          <w:rFonts w:ascii="Courier New" w:eastAsia="Courier New" w:hAnsi="Courier New" w:cs="Courier New"/>
          <w:color w:val="6A9955"/>
          <w:sz w:val="26"/>
          <w:szCs w:val="26"/>
        </w:rPr>
      </w:pPr>
      <w:r>
        <w:rPr>
          <w:rFonts w:ascii="Courier New" w:eastAsia="Courier New" w:hAnsi="Courier New" w:cs="Courier New"/>
          <w:color w:val="6A9955"/>
          <w:sz w:val="26"/>
          <w:szCs w:val="26"/>
        </w:rPr>
        <w:t># Time</w:t>
      </w:r>
    </w:p>
    <w:p w14:paraId="099553DA" w14:textId="77777777" w:rsidR="003B261E" w:rsidRDefault="00000000">
      <w:pPr>
        <w:shd w:val="clear" w:color="auto" w:fill="1F1F1F"/>
        <w:spacing w:line="325" w:lineRule="auto"/>
        <w:ind w:left="720"/>
        <w:rPr>
          <w:rFonts w:ascii="Courier New" w:eastAsia="Courier New" w:hAnsi="Courier New" w:cs="Courier New"/>
          <w:color w:val="DCDCAA"/>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contextlib</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contextmanager</w:t>
      </w:r>
    </w:p>
    <w:p w14:paraId="40BE9A47" w14:textId="77777777" w:rsidR="003B261E" w:rsidRDefault="00000000">
      <w:pPr>
        <w:shd w:val="clear" w:color="auto" w:fill="1F1F1F"/>
        <w:spacing w:line="325" w:lineRule="auto"/>
        <w:ind w:left="720"/>
        <w:rPr>
          <w:rFonts w:ascii="Courier New" w:eastAsia="Courier New" w:hAnsi="Courier New" w:cs="Courier New"/>
          <w:color w:val="DCDCAA"/>
          <w:sz w:val="26"/>
          <w:szCs w:val="26"/>
        </w:rPr>
      </w:pPr>
      <w:r>
        <w:rPr>
          <w:rFonts w:ascii="Courier New" w:eastAsia="Courier New" w:hAnsi="Courier New" w:cs="Courier New"/>
          <w:color w:val="DCDCAA"/>
          <w:sz w:val="26"/>
          <w:szCs w:val="26"/>
        </w:rPr>
        <w:t>@contextmanager</w:t>
      </w:r>
    </w:p>
    <w:p w14:paraId="6B316597"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569CD6"/>
          <w:sz w:val="26"/>
          <w:szCs w:val="26"/>
        </w:rPr>
        <w:t>def</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timer</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title</w:t>
      </w:r>
      <w:r>
        <w:rPr>
          <w:rFonts w:ascii="Courier New" w:eastAsia="Courier New" w:hAnsi="Courier New" w:cs="Courier New"/>
          <w:color w:val="CCCCCC"/>
          <w:sz w:val="26"/>
          <w:szCs w:val="26"/>
        </w:rPr>
        <w:t>):</w:t>
      </w:r>
    </w:p>
    <w:p w14:paraId="61133CDA"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t0</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time.time()</w:t>
      </w:r>
    </w:p>
    <w:p w14:paraId="3A125FB9" w14:textId="77777777" w:rsidR="003B261E" w:rsidRDefault="00000000">
      <w:pPr>
        <w:shd w:val="clear" w:color="auto" w:fill="1F1F1F"/>
        <w:spacing w:line="325" w:lineRule="auto"/>
        <w:ind w:left="720"/>
        <w:rPr>
          <w:rFonts w:ascii="Courier New" w:eastAsia="Courier New" w:hAnsi="Courier New" w:cs="Courier New"/>
          <w:color w:val="C586C0"/>
          <w:sz w:val="26"/>
          <w:szCs w:val="26"/>
        </w:rPr>
      </w:pP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yield</w:t>
      </w:r>
    </w:p>
    <w:p w14:paraId="6DEEFE97"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print</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w:t>
      </w:r>
      <w:r>
        <w:rPr>
          <w:rFonts w:ascii="Courier New" w:eastAsia="Courier New" w:hAnsi="Courier New" w:cs="Courier New"/>
          <w:color w:val="569CD6"/>
          <w:sz w:val="26"/>
          <w:szCs w:val="26"/>
        </w:rPr>
        <w:t>{}</w:t>
      </w:r>
      <w:r>
        <w:rPr>
          <w:rFonts w:ascii="Courier New" w:eastAsia="Courier New" w:hAnsi="Courier New" w:cs="Courier New"/>
          <w:color w:val="CE9178"/>
          <w:sz w:val="26"/>
          <w:szCs w:val="26"/>
        </w:rPr>
        <w:t xml:space="preserve"> - done in </w:t>
      </w:r>
      <w:r>
        <w:rPr>
          <w:rFonts w:ascii="Courier New" w:eastAsia="Courier New" w:hAnsi="Courier New" w:cs="Courier New"/>
          <w:color w:val="569CD6"/>
          <w:sz w:val="26"/>
          <w:szCs w:val="26"/>
        </w:rPr>
        <w:t>{:.0f}</w:t>
      </w:r>
      <w:r>
        <w:rPr>
          <w:rFonts w:ascii="Courier New" w:eastAsia="Courier New" w:hAnsi="Courier New" w:cs="Courier New"/>
          <w:color w:val="CE9178"/>
          <w:sz w:val="26"/>
          <w:szCs w:val="26"/>
        </w:rPr>
        <w:t>s"</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format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title</w:t>
      </w:r>
      <w:r>
        <w:rPr>
          <w:rFonts w:ascii="Courier New" w:eastAsia="Courier New" w:hAnsi="Courier New" w:cs="Courier New"/>
          <w:color w:val="CCCCCC"/>
          <w:sz w:val="26"/>
          <w:szCs w:val="26"/>
        </w:rPr>
        <w:t xml:space="preserve">, time.time()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t0</w:t>
      </w:r>
      <w:r>
        <w:rPr>
          <w:rFonts w:ascii="Courier New" w:eastAsia="Courier New" w:hAnsi="Courier New" w:cs="Courier New"/>
          <w:color w:val="CCCCCC"/>
          <w:sz w:val="26"/>
          <w:szCs w:val="26"/>
        </w:rPr>
        <w:t>))</w:t>
      </w:r>
    </w:p>
    <w:p w14:paraId="04A9E484" w14:textId="77777777" w:rsidR="003B261E" w:rsidRDefault="003B261E">
      <w:pPr>
        <w:shd w:val="clear" w:color="auto" w:fill="1F1F1F"/>
        <w:spacing w:line="325" w:lineRule="auto"/>
        <w:ind w:left="720"/>
        <w:rPr>
          <w:rFonts w:ascii="Courier New" w:eastAsia="Courier New" w:hAnsi="Courier New" w:cs="Courier New"/>
          <w:color w:val="9CDCFE"/>
          <w:sz w:val="21"/>
          <w:szCs w:val="21"/>
        </w:rPr>
      </w:pPr>
    </w:p>
    <w:p w14:paraId="04B04099" w14:textId="77777777" w:rsidR="003B261E" w:rsidRDefault="00000000">
      <w:pPr>
        <w:shd w:val="clear" w:color="auto" w:fill="1F1F1F"/>
        <w:spacing w:line="325" w:lineRule="auto"/>
        <w:ind w:left="720"/>
        <w:rPr>
          <w:rFonts w:ascii="Courier New" w:eastAsia="Courier New" w:hAnsi="Courier New" w:cs="Courier New"/>
          <w:color w:val="6A9955"/>
          <w:sz w:val="26"/>
          <w:szCs w:val="26"/>
        </w:rPr>
      </w:pPr>
      <w:r>
        <w:rPr>
          <w:rFonts w:ascii="Courier New" w:eastAsia="Courier New" w:hAnsi="Courier New" w:cs="Courier New"/>
          <w:color w:val="6A9955"/>
          <w:sz w:val="26"/>
          <w:szCs w:val="26"/>
        </w:rPr>
        <w:t>#ignore warning messages</w:t>
      </w:r>
    </w:p>
    <w:p w14:paraId="78AADA3C"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warnings</w:t>
      </w:r>
    </w:p>
    <w:p w14:paraId="4D8339E4" w14:textId="77777777" w:rsidR="003B261E" w:rsidRDefault="00000000">
      <w:pPr>
        <w:shd w:val="clear" w:color="auto" w:fill="1F1F1F"/>
        <w:spacing w:line="325" w:lineRule="auto"/>
        <w:ind w:left="720"/>
        <w:rPr>
          <w:rFonts w:ascii="Courier New" w:eastAsia="Courier New" w:hAnsi="Courier New" w:cs="Courier New"/>
          <w:color w:val="9CDCFE"/>
          <w:sz w:val="21"/>
          <w:szCs w:val="21"/>
        </w:rPr>
      </w:pPr>
      <w:r>
        <w:rPr>
          <w:rFonts w:ascii="Courier New" w:eastAsia="Courier New" w:hAnsi="Courier New" w:cs="Courier New"/>
          <w:color w:val="9CDCFE"/>
          <w:sz w:val="21"/>
          <w:szCs w:val="21"/>
        </w:rPr>
        <w:t>warnings.filterwarnings('ignore')</w:t>
      </w:r>
    </w:p>
    <w:p w14:paraId="3E50B0AD"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3896B650" w14:textId="77777777" w:rsidR="003B261E" w:rsidRDefault="00000000">
      <w:pPr>
        <w:rPr>
          <w:rFonts w:ascii="Courier New" w:eastAsia="Courier New" w:hAnsi="Courier New" w:cs="Courier New"/>
          <w:color w:val="9CDCFE"/>
          <w:sz w:val="21"/>
          <w:szCs w:val="21"/>
        </w:rPr>
      </w:pPr>
      <w:r>
        <w:rPr>
          <w:rFonts w:ascii="Times New Roman" w:eastAsia="Times New Roman" w:hAnsi="Times New Roman" w:cs="Times New Roman"/>
          <w:sz w:val="26"/>
          <w:szCs w:val="26"/>
        </w:rPr>
        <w:tab/>
        <w:t>2.2 Load dữ liệu</w:t>
      </w:r>
    </w:p>
    <w:p w14:paraId="08DCF042" w14:textId="77777777" w:rsidR="003B261E" w:rsidRDefault="00000000">
      <w:pPr>
        <w:shd w:val="clear" w:color="auto" w:fill="1F1F1F"/>
        <w:spacing w:line="325" w:lineRule="auto"/>
        <w:ind w:left="720"/>
        <w:rPr>
          <w:rFonts w:ascii="Courier New" w:eastAsia="Courier New" w:hAnsi="Courier New" w:cs="Courier New"/>
          <w:color w:val="9CDCFE"/>
          <w:sz w:val="26"/>
          <w:szCs w:val="26"/>
        </w:rPr>
      </w:pPr>
      <w:r>
        <w:rPr>
          <w:rFonts w:ascii="Courier New" w:eastAsia="Courier New" w:hAnsi="Courier New" w:cs="Courier New"/>
          <w:color w:val="9CDCFE"/>
          <w:sz w:val="26"/>
          <w:szCs w:val="26"/>
        </w:rPr>
        <w:t>data</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pd</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read_csv</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'diabetes.csv'</w:t>
      </w:r>
      <w:r>
        <w:rPr>
          <w:rFonts w:ascii="Courier New" w:eastAsia="Courier New" w:hAnsi="Courier New" w:cs="Courier New"/>
          <w:color w:val="CCCCCC"/>
          <w:sz w:val="26"/>
          <w:szCs w:val="26"/>
        </w:rPr>
        <w:t>)</w:t>
      </w:r>
    </w:p>
    <w:p w14:paraId="1EF9DB9C" w14:textId="77777777" w:rsidR="003B261E" w:rsidRDefault="003B261E">
      <w:pPr>
        <w:rPr>
          <w:rFonts w:ascii="Courier New" w:eastAsia="Courier New" w:hAnsi="Courier New" w:cs="Courier New"/>
          <w:color w:val="9CDCFE"/>
          <w:sz w:val="21"/>
          <w:szCs w:val="21"/>
        </w:rPr>
      </w:pPr>
    </w:p>
    <w:p w14:paraId="726ABC05"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Overview</w:t>
      </w:r>
    </w:p>
    <w:p w14:paraId="03BC0F8B"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3.1. Head</w:t>
      </w:r>
    </w:p>
    <w:p w14:paraId="60AD078F"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DCDCAA"/>
          <w:sz w:val="26"/>
          <w:szCs w:val="26"/>
        </w:rPr>
        <w:t>display</w:t>
      </w:r>
      <w:r>
        <w:rPr>
          <w:rFonts w:ascii="Courier New" w:eastAsia="Courier New" w:hAnsi="Courier New" w:cs="Courier New"/>
          <w:color w:val="CCCCCC"/>
          <w:sz w:val="26"/>
          <w:szCs w:val="26"/>
        </w:rPr>
        <w:t>(</w:t>
      </w:r>
      <w:hyperlink r:id="rId39">
        <w:r>
          <w:rPr>
            <w:rFonts w:ascii="Courier New" w:eastAsia="Courier New" w:hAnsi="Courier New" w:cs="Courier New"/>
            <w:color w:val="1155CC"/>
            <w:sz w:val="26"/>
            <w:szCs w:val="26"/>
            <w:u w:val="single"/>
          </w:rPr>
          <w:t>data.info</w:t>
        </w:r>
      </w:hyperlink>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data</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head</w:t>
      </w:r>
      <w:r>
        <w:rPr>
          <w:rFonts w:ascii="Courier New" w:eastAsia="Courier New" w:hAnsi="Courier New" w:cs="Courier New"/>
          <w:color w:val="CCCCCC"/>
          <w:sz w:val="26"/>
          <w:szCs w:val="26"/>
        </w:rPr>
        <w:t>())</w:t>
      </w:r>
    </w:p>
    <w:p w14:paraId="6907DE66"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Output</w:t>
      </w:r>
    </w:p>
    <w:p w14:paraId="6DEBED02" w14:textId="77777777" w:rsidR="003B261E" w:rsidRDefault="00000000">
      <w:pPr>
        <w:ind w:firstLine="720"/>
        <w:rPr>
          <w:rFonts w:ascii="Courier New" w:eastAsia="Courier New" w:hAnsi="Courier New" w:cs="Courier New"/>
          <w:sz w:val="26"/>
          <w:szCs w:val="26"/>
        </w:rPr>
      </w:pPr>
      <w:r>
        <w:rPr>
          <w:rFonts w:ascii="Courier New" w:eastAsia="Courier New" w:hAnsi="Courier New" w:cs="Courier New"/>
          <w:sz w:val="26"/>
          <w:szCs w:val="26"/>
        </w:rPr>
        <w:t>&lt;class 'pandas.core.frame.DataFrame'&gt;</w:t>
      </w:r>
    </w:p>
    <w:p w14:paraId="0EF04C88" w14:textId="77777777" w:rsidR="003B261E" w:rsidRDefault="00000000">
      <w:pPr>
        <w:ind w:firstLine="720"/>
        <w:rPr>
          <w:rFonts w:ascii="Courier New" w:eastAsia="Courier New" w:hAnsi="Courier New" w:cs="Courier New"/>
          <w:sz w:val="26"/>
          <w:szCs w:val="26"/>
        </w:rPr>
      </w:pPr>
      <w:r>
        <w:rPr>
          <w:rFonts w:ascii="Courier New" w:eastAsia="Courier New" w:hAnsi="Courier New" w:cs="Courier New"/>
          <w:sz w:val="26"/>
          <w:szCs w:val="26"/>
        </w:rPr>
        <w:t>RangeIndex: 768 entries, 0 to 767</w:t>
      </w:r>
    </w:p>
    <w:p w14:paraId="33B4B8FA" w14:textId="77777777" w:rsidR="003B261E" w:rsidRDefault="00000000">
      <w:pPr>
        <w:ind w:firstLine="720"/>
        <w:rPr>
          <w:rFonts w:ascii="Courier New" w:eastAsia="Courier New" w:hAnsi="Courier New" w:cs="Courier New"/>
          <w:sz w:val="26"/>
          <w:szCs w:val="26"/>
        </w:rPr>
      </w:pPr>
      <w:r>
        <w:rPr>
          <w:rFonts w:ascii="Courier New" w:eastAsia="Courier New" w:hAnsi="Courier New" w:cs="Courier New"/>
          <w:sz w:val="26"/>
          <w:szCs w:val="26"/>
        </w:rPr>
        <w:t>Data columns (total 9 columns):</w:t>
      </w:r>
    </w:p>
    <w:p w14:paraId="372911CF" w14:textId="77777777" w:rsidR="003B261E" w:rsidRDefault="00000000">
      <w:pPr>
        <w:ind w:firstLine="720"/>
        <w:rPr>
          <w:rFonts w:ascii="Courier New" w:eastAsia="Courier New" w:hAnsi="Courier New" w:cs="Courier New"/>
          <w:sz w:val="26"/>
          <w:szCs w:val="26"/>
        </w:rPr>
      </w:pPr>
      <w:r>
        <w:rPr>
          <w:rFonts w:ascii="Courier New" w:eastAsia="Courier New" w:hAnsi="Courier New" w:cs="Courier New"/>
          <w:sz w:val="26"/>
          <w:szCs w:val="26"/>
        </w:rPr>
        <w:t xml:space="preserve"> #   Column                    Non-Null Count  Dtype  </w:t>
      </w:r>
    </w:p>
    <w:p w14:paraId="3D9CF483" w14:textId="77777777" w:rsidR="003B261E" w:rsidRDefault="00000000">
      <w:pPr>
        <w:ind w:firstLine="720"/>
        <w:rPr>
          <w:rFonts w:ascii="Courier New" w:eastAsia="Courier New" w:hAnsi="Courier New" w:cs="Courier New"/>
          <w:sz w:val="26"/>
          <w:szCs w:val="26"/>
        </w:rPr>
      </w:pPr>
      <w:r>
        <w:rPr>
          <w:rFonts w:ascii="Courier New" w:eastAsia="Courier New" w:hAnsi="Courier New" w:cs="Courier New"/>
          <w:sz w:val="26"/>
          <w:szCs w:val="26"/>
        </w:rPr>
        <w:t xml:space="preserve">---  ------                    --------------  -----  </w:t>
      </w:r>
    </w:p>
    <w:p w14:paraId="495D15EA" w14:textId="77777777" w:rsidR="003B261E" w:rsidRDefault="00000000">
      <w:pPr>
        <w:ind w:firstLine="720"/>
        <w:rPr>
          <w:rFonts w:ascii="Courier New" w:eastAsia="Courier New" w:hAnsi="Courier New" w:cs="Courier New"/>
          <w:sz w:val="26"/>
          <w:szCs w:val="26"/>
        </w:rPr>
      </w:pPr>
      <w:r>
        <w:rPr>
          <w:rFonts w:ascii="Courier New" w:eastAsia="Courier New" w:hAnsi="Courier New" w:cs="Courier New"/>
          <w:sz w:val="26"/>
          <w:szCs w:val="26"/>
        </w:rPr>
        <w:t xml:space="preserve"> 0   Pregnancies               768 non-null    int64  </w:t>
      </w:r>
    </w:p>
    <w:p w14:paraId="131E810F" w14:textId="77777777" w:rsidR="003B261E" w:rsidRDefault="00000000">
      <w:pPr>
        <w:ind w:firstLine="720"/>
        <w:rPr>
          <w:rFonts w:ascii="Courier New" w:eastAsia="Courier New" w:hAnsi="Courier New" w:cs="Courier New"/>
          <w:sz w:val="26"/>
          <w:szCs w:val="26"/>
        </w:rPr>
      </w:pPr>
      <w:r>
        <w:rPr>
          <w:rFonts w:ascii="Courier New" w:eastAsia="Courier New" w:hAnsi="Courier New" w:cs="Courier New"/>
          <w:sz w:val="26"/>
          <w:szCs w:val="26"/>
        </w:rPr>
        <w:t xml:space="preserve"> 1   Glucose                   768 non-null    int64  </w:t>
      </w:r>
    </w:p>
    <w:p w14:paraId="1449E821" w14:textId="77777777" w:rsidR="003B261E" w:rsidRDefault="00000000">
      <w:pPr>
        <w:ind w:firstLine="720"/>
        <w:rPr>
          <w:rFonts w:ascii="Courier New" w:eastAsia="Courier New" w:hAnsi="Courier New" w:cs="Courier New"/>
          <w:sz w:val="26"/>
          <w:szCs w:val="26"/>
        </w:rPr>
      </w:pPr>
      <w:r>
        <w:rPr>
          <w:rFonts w:ascii="Courier New" w:eastAsia="Courier New" w:hAnsi="Courier New" w:cs="Courier New"/>
          <w:sz w:val="26"/>
          <w:szCs w:val="26"/>
        </w:rPr>
        <w:t xml:space="preserve"> 2   BloodPressure             768 non-null    int64  </w:t>
      </w:r>
    </w:p>
    <w:p w14:paraId="725AFEFF" w14:textId="77777777" w:rsidR="003B261E" w:rsidRDefault="00000000">
      <w:pPr>
        <w:ind w:firstLine="720"/>
        <w:rPr>
          <w:rFonts w:ascii="Courier New" w:eastAsia="Courier New" w:hAnsi="Courier New" w:cs="Courier New"/>
          <w:sz w:val="26"/>
          <w:szCs w:val="26"/>
        </w:rPr>
      </w:pPr>
      <w:r>
        <w:rPr>
          <w:rFonts w:ascii="Courier New" w:eastAsia="Courier New" w:hAnsi="Courier New" w:cs="Courier New"/>
          <w:sz w:val="26"/>
          <w:szCs w:val="26"/>
        </w:rPr>
        <w:t xml:space="preserve"> 3   SkinThickness             768 non-null    int64  </w:t>
      </w:r>
    </w:p>
    <w:p w14:paraId="27F561A4" w14:textId="77777777" w:rsidR="003B261E" w:rsidRDefault="00000000">
      <w:pPr>
        <w:ind w:firstLine="720"/>
        <w:rPr>
          <w:rFonts w:ascii="Courier New" w:eastAsia="Courier New" w:hAnsi="Courier New" w:cs="Courier New"/>
          <w:sz w:val="26"/>
          <w:szCs w:val="26"/>
        </w:rPr>
      </w:pPr>
      <w:r>
        <w:rPr>
          <w:rFonts w:ascii="Courier New" w:eastAsia="Courier New" w:hAnsi="Courier New" w:cs="Courier New"/>
          <w:sz w:val="26"/>
          <w:szCs w:val="26"/>
        </w:rPr>
        <w:t xml:space="preserve"> 4   Insulin                   768 non-null    int64  </w:t>
      </w:r>
    </w:p>
    <w:p w14:paraId="0BAFA4BA" w14:textId="77777777" w:rsidR="003B261E" w:rsidRDefault="00000000">
      <w:pPr>
        <w:ind w:firstLine="720"/>
        <w:rPr>
          <w:rFonts w:ascii="Courier New" w:eastAsia="Courier New" w:hAnsi="Courier New" w:cs="Courier New"/>
          <w:sz w:val="26"/>
          <w:szCs w:val="26"/>
        </w:rPr>
      </w:pPr>
      <w:r>
        <w:rPr>
          <w:rFonts w:ascii="Courier New" w:eastAsia="Courier New" w:hAnsi="Courier New" w:cs="Courier New"/>
          <w:sz w:val="26"/>
          <w:szCs w:val="26"/>
        </w:rPr>
        <w:t xml:space="preserve"> 5   BMI                       768 non-null    float64</w:t>
      </w:r>
    </w:p>
    <w:p w14:paraId="6C4F265F" w14:textId="77777777" w:rsidR="003B261E" w:rsidRDefault="00000000">
      <w:pPr>
        <w:ind w:firstLine="720"/>
        <w:rPr>
          <w:rFonts w:ascii="Courier New" w:eastAsia="Courier New" w:hAnsi="Courier New" w:cs="Courier New"/>
          <w:sz w:val="26"/>
          <w:szCs w:val="26"/>
        </w:rPr>
      </w:pPr>
      <w:r>
        <w:rPr>
          <w:rFonts w:ascii="Courier New" w:eastAsia="Courier New" w:hAnsi="Courier New" w:cs="Courier New"/>
          <w:sz w:val="26"/>
          <w:szCs w:val="26"/>
        </w:rPr>
        <w:t xml:space="preserve"> 6   DiabetesPedigreeFunction  768 non-null    float64</w:t>
      </w:r>
    </w:p>
    <w:p w14:paraId="337FEA32" w14:textId="77777777" w:rsidR="003B261E" w:rsidRDefault="00000000">
      <w:pPr>
        <w:ind w:firstLine="720"/>
        <w:rPr>
          <w:rFonts w:ascii="Courier New" w:eastAsia="Courier New" w:hAnsi="Courier New" w:cs="Courier New"/>
          <w:sz w:val="26"/>
          <w:szCs w:val="26"/>
        </w:rPr>
      </w:pPr>
      <w:r>
        <w:rPr>
          <w:rFonts w:ascii="Courier New" w:eastAsia="Courier New" w:hAnsi="Courier New" w:cs="Courier New"/>
          <w:sz w:val="26"/>
          <w:szCs w:val="26"/>
        </w:rPr>
        <w:t xml:space="preserve"> 7   Age                       768 non-null    int64  </w:t>
      </w:r>
    </w:p>
    <w:p w14:paraId="4D48585B" w14:textId="77777777" w:rsidR="003B261E" w:rsidRDefault="00000000">
      <w:pPr>
        <w:ind w:firstLine="720"/>
        <w:rPr>
          <w:rFonts w:ascii="Courier New" w:eastAsia="Courier New" w:hAnsi="Courier New" w:cs="Courier New"/>
          <w:sz w:val="26"/>
          <w:szCs w:val="26"/>
        </w:rPr>
      </w:pPr>
      <w:r>
        <w:rPr>
          <w:rFonts w:ascii="Courier New" w:eastAsia="Courier New" w:hAnsi="Courier New" w:cs="Courier New"/>
          <w:sz w:val="26"/>
          <w:szCs w:val="26"/>
        </w:rPr>
        <w:t xml:space="preserve"> 8   Outcome                   768 non-null    int64  </w:t>
      </w:r>
    </w:p>
    <w:p w14:paraId="6B726CE1" w14:textId="77777777" w:rsidR="003B261E" w:rsidRDefault="00000000">
      <w:pPr>
        <w:ind w:firstLine="720"/>
        <w:rPr>
          <w:rFonts w:ascii="Courier New" w:eastAsia="Courier New" w:hAnsi="Courier New" w:cs="Courier New"/>
          <w:sz w:val="26"/>
          <w:szCs w:val="26"/>
        </w:rPr>
      </w:pPr>
      <w:r>
        <w:rPr>
          <w:rFonts w:ascii="Courier New" w:eastAsia="Courier New" w:hAnsi="Courier New" w:cs="Courier New"/>
          <w:sz w:val="26"/>
          <w:szCs w:val="26"/>
        </w:rPr>
        <w:t>dtypes: float64(2), int64(7)</w:t>
      </w:r>
    </w:p>
    <w:p w14:paraId="1FC7DB11" w14:textId="77777777" w:rsidR="003B261E" w:rsidRDefault="00000000">
      <w:pPr>
        <w:ind w:firstLine="720"/>
        <w:rPr>
          <w:rFonts w:ascii="Courier New" w:eastAsia="Courier New" w:hAnsi="Courier New" w:cs="Courier New"/>
          <w:sz w:val="26"/>
          <w:szCs w:val="26"/>
        </w:rPr>
      </w:pPr>
      <w:r>
        <w:rPr>
          <w:rFonts w:ascii="Courier New" w:eastAsia="Courier New" w:hAnsi="Courier New" w:cs="Courier New"/>
          <w:sz w:val="26"/>
          <w:szCs w:val="26"/>
        </w:rPr>
        <w:t>memory usage: 54.1 KB</w:t>
      </w:r>
    </w:p>
    <w:p w14:paraId="512BE13C" w14:textId="77777777" w:rsidR="003B261E" w:rsidRDefault="003B261E">
      <w:pPr>
        <w:ind w:firstLine="720"/>
        <w:rPr>
          <w:rFonts w:ascii="Courier New" w:eastAsia="Courier New" w:hAnsi="Courier New" w:cs="Courier New"/>
          <w:sz w:val="26"/>
          <w:szCs w:val="26"/>
        </w:rPr>
      </w:pPr>
    </w:p>
    <w:p w14:paraId="1B6C8E45"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B5CC280" wp14:editId="209E742E">
            <wp:extent cx="5731200" cy="1168400"/>
            <wp:effectExtent l="0" t="0" r="0" b="0"/>
            <wp:docPr id="184372224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0"/>
                    <a:srcRect/>
                    <a:stretch>
                      <a:fillRect/>
                    </a:stretch>
                  </pic:blipFill>
                  <pic:spPr>
                    <a:xfrm>
                      <a:off x="0" y="0"/>
                      <a:ext cx="5731200" cy="1168400"/>
                    </a:xfrm>
                    <a:prstGeom prst="rect">
                      <a:avLst/>
                    </a:prstGeom>
                    <a:ln/>
                  </pic:spPr>
                </pic:pic>
              </a:graphicData>
            </a:graphic>
          </wp:inline>
        </w:drawing>
      </w:r>
    </w:p>
    <w:p w14:paraId="2E9AADE1" w14:textId="77777777" w:rsidR="003B261E" w:rsidRDefault="003B261E">
      <w:pPr>
        <w:ind w:firstLine="720"/>
        <w:rPr>
          <w:rFonts w:ascii="Times New Roman" w:eastAsia="Times New Roman" w:hAnsi="Times New Roman" w:cs="Times New Roman"/>
          <w:sz w:val="26"/>
          <w:szCs w:val="26"/>
        </w:rPr>
      </w:pPr>
    </w:p>
    <w:p w14:paraId="7F0D6F25"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Bộ dữ liệu bao gồm một số biến dự đoán y tế (biến độc lập) và một biến mục tiêu (biến phụ thuộc) là Outcome. Các biến độc lập bao gồm số lần mang thai của bệnh nhân, chỉ số BMI, mức insulin, tuổi và các thông tin khác.</w:t>
      </w:r>
    </w:p>
    <w:p w14:paraId="416DD98D"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2E3FBA7C"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3.2 Target</w:t>
      </w:r>
    </w:p>
    <w:p w14:paraId="5DE1ECBB" w14:textId="77777777" w:rsidR="003B261E" w:rsidRDefault="003B261E">
      <w:pPr>
        <w:ind w:firstLine="720"/>
        <w:rPr>
          <w:rFonts w:ascii="Times New Roman" w:eastAsia="Times New Roman" w:hAnsi="Times New Roman" w:cs="Times New Roman"/>
          <w:sz w:val="26"/>
          <w:szCs w:val="26"/>
        </w:rPr>
      </w:pPr>
    </w:p>
    <w:p w14:paraId="3F4398ED"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Phân bố của biến mục tiêu</w:t>
      </w:r>
    </w:p>
    <w:p w14:paraId="1F4E9185"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trên cho thấy dữ liệu bị mất cân bằng. Số lượng bệnh nhân không mắc tiểu đường là 268, trong khi số lượng bệnh nhân mắc tiểu đường là 500.</w:t>
      </w:r>
    </w:p>
    <w:p w14:paraId="2431517E" w14:textId="77777777" w:rsidR="003B261E" w:rsidRDefault="003B261E">
      <w:pPr>
        <w:ind w:firstLine="720"/>
        <w:rPr>
          <w:rFonts w:ascii="Times New Roman" w:eastAsia="Times New Roman" w:hAnsi="Times New Roman" w:cs="Times New Roman"/>
          <w:sz w:val="26"/>
          <w:szCs w:val="26"/>
        </w:rPr>
      </w:pPr>
    </w:p>
    <w:p w14:paraId="13100EC4" w14:textId="77777777" w:rsidR="003B261E" w:rsidRDefault="00000000">
      <w:pPr>
        <w:shd w:val="clear" w:color="auto" w:fill="1F1F1F"/>
        <w:spacing w:line="325" w:lineRule="auto"/>
        <w:ind w:left="720"/>
        <w:rPr>
          <w:rFonts w:ascii="Courier New" w:eastAsia="Courier New" w:hAnsi="Courier New" w:cs="Courier New"/>
          <w:color w:val="6A9955"/>
          <w:sz w:val="21"/>
          <w:szCs w:val="21"/>
        </w:rPr>
      </w:pPr>
      <w:r>
        <w:rPr>
          <w:rFonts w:ascii="Courier New" w:eastAsia="Courier New" w:hAnsi="Courier New" w:cs="Courier New"/>
          <w:color w:val="6A9955"/>
          <w:sz w:val="21"/>
          <w:szCs w:val="21"/>
        </w:rPr>
        <w:t># 2 datasets</w:t>
      </w:r>
    </w:p>
    <w:p w14:paraId="6A132D52"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4FC1FF"/>
          <w:sz w:val="21"/>
          <w:szCs w:val="21"/>
        </w:rPr>
        <w:t>D</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data</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data</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'Outcome'</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CCCCCC"/>
          <w:sz w:val="21"/>
          <w:szCs w:val="21"/>
        </w:rPr>
        <w:t>)]</w:t>
      </w:r>
    </w:p>
    <w:p w14:paraId="7CBEA4DC"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4FC1FF"/>
          <w:sz w:val="21"/>
          <w:szCs w:val="21"/>
        </w:rPr>
        <w:t>H</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data</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data</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'Outcome'</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CCCCCC"/>
          <w:sz w:val="21"/>
          <w:szCs w:val="21"/>
        </w:rPr>
        <w:t>)]</w:t>
      </w:r>
    </w:p>
    <w:p w14:paraId="38C798B7" w14:textId="77777777" w:rsidR="003B261E" w:rsidRDefault="003B261E">
      <w:pPr>
        <w:shd w:val="clear" w:color="auto" w:fill="1F1F1F"/>
        <w:spacing w:line="325" w:lineRule="auto"/>
        <w:ind w:left="720"/>
        <w:rPr>
          <w:rFonts w:ascii="Courier New" w:eastAsia="Courier New" w:hAnsi="Courier New" w:cs="Courier New"/>
          <w:color w:val="CCCCCC"/>
          <w:sz w:val="21"/>
          <w:szCs w:val="21"/>
        </w:rPr>
      </w:pPr>
    </w:p>
    <w:p w14:paraId="5C3A63A5" w14:textId="77777777" w:rsidR="003B261E" w:rsidRDefault="00000000">
      <w:pPr>
        <w:shd w:val="clear" w:color="auto" w:fill="1F1F1F"/>
        <w:spacing w:line="325" w:lineRule="auto"/>
        <w:ind w:left="720"/>
        <w:rPr>
          <w:rFonts w:ascii="Courier New" w:eastAsia="Courier New" w:hAnsi="Courier New" w:cs="Courier New"/>
          <w:color w:val="6A9955"/>
          <w:sz w:val="21"/>
          <w:szCs w:val="21"/>
        </w:rPr>
      </w:pPr>
      <w:r>
        <w:rPr>
          <w:rFonts w:ascii="Courier New" w:eastAsia="Courier New" w:hAnsi="Courier New" w:cs="Courier New"/>
          <w:color w:val="6A9955"/>
          <w:sz w:val="21"/>
          <w:szCs w:val="21"/>
        </w:rPr>
        <w:lastRenderedPageBreak/>
        <w:t>#------------COUNT-----------------------</w:t>
      </w:r>
    </w:p>
    <w:p w14:paraId="470D8F80"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target_count</w:t>
      </w:r>
      <w:r>
        <w:rPr>
          <w:rFonts w:ascii="Courier New" w:eastAsia="Courier New" w:hAnsi="Courier New" w:cs="Courier New"/>
          <w:color w:val="CCCCCC"/>
          <w:sz w:val="21"/>
          <w:szCs w:val="21"/>
        </w:rPr>
        <w:t>():</w:t>
      </w:r>
    </w:p>
    <w:p w14:paraId="6E47042E"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trace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go</w:t>
      </w:r>
      <w:r>
        <w:rPr>
          <w:rFonts w:ascii="Courier New" w:eastAsia="Courier New" w:hAnsi="Courier New" w:cs="Courier New"/>
          <w:color w:val="CCCCCC"/>
          <w:sz w:val="21"/>
          <w:szCs w:val="21"/>
        </w:rPr>
        <w:t>.</w:t>
      </w:r>
      <w:r>
        <w:rPr>
          <w:rFonts w:ascii="Courier New" w:eastAsia="Courier New" w:hAnsi="Courier New" w:cs="Courier New"/>
          <w:color w:val="4EC9B0"/>
          <w:sz w:val="21"/>
          <w:szCs w:val="21"/>
        </w:rPr>
        <w:t>Bar</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data</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'Outcome'</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value_counts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values</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tolist</w:t>
      </w:r>
      <w:r>
        <w:rPr>
          <w:rFonts w:ascii="Courier New" w:eastAsia="Courier New" w:hAnsi="Courier New" w:cs="Courier New"/>
          <w:color w:val="CCCCCC"/>
          <w:sz w:val="21"/>
          <w:szCs w:val="21"/>
        </w:rPr>
        <w:t>(),</w:t>
      </w:r>
    </w:p>
    <w:p w14:paraId="35783B05"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'healthy'</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'diabetic'</w:t>
      </w:r>
      <w:r>
        <w:rPr>
          <w:rFonts w:ascii="Courier New" w:eastAsia="Courier New" w:hAnsi="Courier New" w:cs="Courier New"/>
          <w:color w:val="CCCCCC"/>
          <w:sz w:val="21"/>
          <w:szCs w:val="21"/>
        </w:rPr>
        <w:t xml:space="preserve"> ],</w:t>
      </w:r>
    </w:p>
    <w:p w14:paraId="607CEE47"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orientation</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'h'</w:t>
      </w:r>
      <w:r>
        <w:rPr>
          <w:rFonts w:ascii="Courier New" w:eastAsia="Courier New" w:hAnsi="Courier New" w:cs="Courier New"/>
          <w:color w:val="CCCCCC"/>
          <w:sz w:val="21"/>
          <w:szCs w:val="21"/>
        </w:rPr>
        <w:t>,</w:t>
      </w:r>
    </w:p>
    <w:p w14:paraId="33CE143A"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text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data</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'Outcome'</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value_counts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values</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tolist</w:t>
      </w:r>
      <w:r>
        <w:rPr>
          <w:rFonts w:ascii="Courier New" w:eastAsia="Courier New" w:hAnsi="Courier New" w:cs="Courier New"/>
          <w:color w:val="CCCCCC"/>
          <w:sz w:val="21"/>
          <w:szCs w:val="21"/>
        </w:rPr>
        <w:t>(),</w:t>
      </w:r>
    </w:p>
    <w:p w14:paraId="03EAC745"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textfont</w:t>
      </w:r>
      <w:r>
        <w:rPr>
          <w:rFonts w:ascii="Courier New" w:eastAsia="Courier New" w:hAnsi="Courier New" w:cs="Courier New"/>
          <w:color w:val="D4D4D4"/>
          <w:sz w:val="21"/>
          <w:szCs w:val="21"/>
        </w:rPr>
        <w:t>=</w:t>
      </w:r>
      <w:r>
        <w:rPr>
          <w:rFonts w:ascii="Courier New" w:eastAsia="Courier New" w:hAnsi="Courier New" w:cs="Courier New"/>
          <w:color w:val="4EC9B0"/>
          <w:sz w:val="21"/>
          <w:szCs w:val="21"/>
        </w:rPr>
        <w:t>dict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size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15</w:t>
      </w:r>
      <w:r>
        <w:rPr>
          <w:rFonts w:ascii="Courier New" w:eastAsia="Courier New" w:hAnsi="Courier New" w:cs="Courier New"/>
          <w:color w:val="CCCCCC"/>
          <w:sz w:val="21"/>
          <w:szCs w:val="21"/>
        </w:rPr>
        <w:t>),</w:t>
      </w:r>
    </w:p>
    <w:p w14:paraId="60EB5F82"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textposition</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'auto'</w:t>
      </w:r>
      <w:r>
        <w:rPr>
          <w:rFonts w:ascii="Courier New" w:eastAsia="Courier New" w:hAnsi="Courier New" w:cs="Courier New"/>
          <w:color w:val="CCCCCC"/>
          <w:sz w:val="21"/>
          <w:szCs w:val="21"/>
        </w:rPr>
        <w:t>,</w:t>
      </w:r>
    </w:p>
    <w:p w14:paraId="40BBD5F8"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opacity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0.8</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marker</w:t>
      </w:r>
      <w:r>
        <w:rPr>
          <w:rFonts w:ascii="Courier New" w:eastAsia="Courier New" w:hAnsi="Courier New" w:cs="Courier New"/>
          <w:color w:val="D4D4D4"/>
          <w:sz w:val="21"/>
          <w:szCs w:val="21"/>
        </w:rPr>
        <w:t>=</w:t>
      </w:r>
      <w:r>
        <w:rPr>
          <w:rFonts w:ascii="Courier New" w:eastAsia="Courier New" w:hAnsi="Courier New" w:cs="Courier New"/>
          <w:color w:val="4EC9B0"/>
          <w:sz w:val="21"/>
          <w:szCs w:val="21"/>
        </w:rPr>
        <w:t>dict</w:t>
      </w:r>
      <w:r>
        <w:rPr>
          <w:rFonts w:ascii="Courier New" w:eastAsia="Courier New" w:hAnsi="Courier New" w:cs="Courier New"/>
          <w:color w:val="CCCCCC"/>
          <w:sz w:val="21"/>
          <w:szCs w:val="21"/>
        </w:rPr>
        <w:t>(</w:t>
      </w:r>
    </w:p>
    <w:p w14:paraId="010C5979"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color</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'lightskyblue'</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'gold'</w:t>
      </w:r>
      <w:r>
        <w:rPr>
          <w:rFonts w:ascii="Courier New" w:eastAsia="Courier New" w:hAnsi="Courier New" w:cs="Courier New"/>
          <w:color w:val="CCCCCC"/>
          <w:sz w:val="21"/>
          <w:szCs w:val="21"/>
        </w:rPr>
        <w:t>],</w:t>
      </w:r>
    </w:p>
    <w:p w14:paraId="51D12A48"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line</w:t>
      </w:r>
      <w:r>
        <w:rPr>
          <w:rFonts w:ascii="Courier New" w:eastAsia="Courier New" w:hAnsi="Courier New" w:cs="Courier New"/>
          <w:color w:val="D4D4D4"/>
          <w:sz w:val="21"/>
          <w:szCs w:val="21"/>
        </w:rPr>
        <w:t>=</w:t>
      </w:r>
      <w:r>
        <w:rPr>
          <w:rFonts w:ascii="Courier New" w:eastAsia="Courier New" w:hAnsi="Courier New" w:cs="Courier New"/>
          <w:color w:val="4EC9B0"/>
          <w:sz w:val="21"/>
          <w:szCs w:val="21"/>
        </w:rPr>
        <w:t>dict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color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'#000000'</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width</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1.5</w:t>
      </w:r>
      <w:r>
        <w:rPr>
          <w:rFonts w:ascii="Courier New" w:eastAsia="Courier New" w:hAnsi="Courier New" w:cs="Courier New"/>
          <w:color w:val="CCCCCC"/>
          <w:sz w:val="21"/>
          <w:szCs w:val="21"/>
        </w:rPr>
        <w:t>)))</w:t>
      </w:r>
    </w:p>
    <w:p w14:paraId="604FF641" w14:textId="77777777" w:rsidR="003B261E" w:rsidRDefault="003B261E">
      <w:pPr>
        <w:shd w:val="clear" w:color="auto" w:fill="1F1F1F"/>
        <w:spacing w:line="325" w:lineRule="auto"/>
        <w:ind w:left="720"/>
        <w:rPr>
          <w:rFonts w:ascii="Courier New" w:eastAsia="Courier New" w:hAnsi="Courier New" w:cs="Courier New"/>
          <w:color w:val="CCCCCC"/>
          <w:sz w:val="21"/>
          <w:szCs w:val="21"/>
        </w:rPr>
      </w:pPr>
    </w:p>
    <w:p w14:paraId="76A708B5"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layout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dict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title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'Count of Outcome variable'</w:t>
      </w:r>
      <w:r>
        <w:rPr>
          <w:rFonts w:ascii="Courier New" w:eastAsia="Courier New" w:hAnsi="Courier New" w:cs="Courier New"/>
          <w:color w:val="CCCCCC"/>
          <w:sz w:val="21"/>
          <w:szCs w:val="21"/>
        </w:rPr>
        <w:t>)</w:t>
      </w:r>
    </w:p>
    <w:p w14:paraId="0105F394" w14:textId="77777777" w:rsidR="003B261E" w:rsidRDefault="003B261E">
      <w:pPr>
        <w:shd w:val="clear" w:color="auto" w:fill="1F1F1F"/>
        <w:spacing w:line="325" w:lineRule="auto"/>
        <w:ind w:left="720"/>
        <w:rPr>
          <w:rFonts w:ascii="Courier New" w:eastAsia="Courier New" w:hAnsi="Courier New" w:cs="Courier New"/>
          <w:color w:val="CCCCCC"/>
          <w:sz w:val="21"/>
          <w:szCs w:val="21"/>
        </w:rPr>
      </w:pPr>
    </w:p>
    <w:p w14:paraId="5C5E36ED"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fig</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dict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data</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trace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layout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layout</w:t>
      </w:r>
      <w:r>
        <w:rPr>
          <w:rFonts w:ascii="Courier New" w:eastAsia="Courier New" w:hAnsi="Courier New" w:cs="Courier New"/>
          <w:color w:val="CCCCCC"/>
          <w:sz w:val="21"/>
          <w:szCs w:val="21"/>
        </w:rPr>
        <w:t>)</w:t>
      </w:r>
    </w:p>
    <w:p w14:paraId="256E0ADA"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py</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iplot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fig</w:t>
      </w:r>
      <w:r>
        <w:rPr>
          <w:rFonts w:ascii="Courier New" w:eastAsia="Courier New" w:hAnsi="Courier New" w:cs="Courier New"/>
          <w:color w:val="CCCCCC"/>
          <w:sz w:val="21"/>
          <w:szCs w:val="21"/>
        </w:rPr>
        <w:t>)</w:t>
      </w:r>
    </w:p>
    <w:p w14:paraId="09A30997" w14:textId="77777777" w:rsidR="003B261E" w:rsidRDefault="003B261E">
      <w:pPr>
        <w:shd w:val="clear" w:color="auto" w:fill="1F1F1F"/>
        <w:spacing w:line="325" w:lineRule="auto"/>
        <w:ind w:left="720"/>
        <w:rPr>
          <w:rFonts w:ascii="Courier New" w:eastAsia="Courier New" w:hAnsi="Courier New" w:cs="Courier New"/>
          <w:color w:val="CCCCCC"/>
          <w:sz w:val="21"/>
          <w:szCs w:val="21"/>
        </w:rPr>
      </w:pPr>
    </w:p>
    <w:p w14:paraId="4EB3A8C4" w14:textId="77777777" w:rsidR="003B261E" w:rsidRDefault="00000000">
      <w:pPr>
        <w:shd w:val="clear" w:color="auto" w:fill="1F1F1F"/>
        <w:spacing w:line="325" w:lineRule="auto"/>
        <w:ind w:left="720"/>
        <w:rPr>
          <w:rFonts w:ascii="Courier New" w:eastAsia="Courier New" w:hAnsi="Courier New" w:cs="Courier New"/>
          <w:color w:val="6A9955"/>
          <w:sz w:val="21"/>
          <w:szCs w:val="21"/>
        </w:rPr>
      </w:pPr>
      <w:r>
        <w:rPr>
          <w:rFonts w:ascii="Courier New" w:eastAsia="Courier New" w:hAnsi="Courier New" w:cs="Courier New"/>
          <w:color w:val="6A9955"/>
          <w:sz w:val="21"/>
          <w:szCs w:val="21"/>
        </w:rPr>
        <w:t>#------------PERCENTAGE-------------------</w:t>
      </w:r>
    </w:p>
    <w:p w14:paraId="5D5E48E8"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target_percent</w:t>
      </w:r>
      <w:r>
        <w:rPr>
          <w:rFonts w:ascii="Courier New" w:eastAsia="Courier New" w:hAnsi="Courier New" w:cs="Courier New"/>
          <w:color w:val="CCCCCC"/>
          <w:sz w:val="21"/>
          <w:szCs w:val="21"/>
        </w:rPr>
        <w:t>():</w:t>
      </w:r>
    </w:p>
    <w:p w14:paraId="051FE718"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trace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go</w:t>
      </w:r>
      <w:r>
        <w:rPr>
          <w:rFonts w:ascii="Courier New" w:eastAsia="Courier New" w:hAnsi="Courier New" w:cs="Courier New"/>
          <w:color w:val="CCCCCC"/>
          <w:sz w:val="21"/>
          <w:szCs w:val="21"/>
        </w:rPr>
        <w:t>.</w:t>
      </w:r>
      <w:r>
        <w:rPr>
          <w:rFonts w:ascii="Courier New" w:eastAsia="Courier New" w:hAnsi="Courier New" w:cs="Courier New"/>
          <w:color w:val="4EC9B0"/>
          <w:sz w:val="21"/>
          <w:szCs w:val="21"/>
        </w:rPr>
        <w:t>Pie</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labels</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'healthy'</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'diabetic'</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values</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data</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'Outcome'</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value_counts</w:t>
      </w:r>
      <w:r>
        <w:rPr>
          <w:rFonts w:ascii="Courier New" w:eastAsia="Courier New" w:hAnsi="Courier New" w:cs="Courier New"/>
          <w:color w:val="CCCCCC"/>
          <w:sz w:val="21"/>
          <w:szCs w:val="21"/>
        </w:rPr>
        <w:t>(),</w:t>
      </w:r>
    </w:p>
    <w:p w14:paraId="33F12C08"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textfont</w:t>
      </w:r>
      <w:r>
        <w:rPr>
          <w:rFonts w:ascii="Courier New" w:eastAsia="Courier New" w:hAnsi="Courier New" w:cs="Courier New"/>
          <w:color w:val="D4D4D4"/>
          <w:sz w:val="21"/>
          <w:szCs w:val="21"/>
        </w:rPr>
        <w:t>=</w:t>
      </w:r>
      <w:r>
        <w:rPr>
          <w:rFonts w:ascii="Courier New" w:eastAsia="Courier New" w:hAnsi="Courier New" w:cs="Courier New"/>
          <w:color w:val="4EC9B0"/>
          <w:sz w:val="21"/>
          <w:szCs w:val="21"/>
        </w:rPr>
        <w:t>dict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size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15</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opacity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0.8</w:t>
      </w:r>
      <w:r>
        <w:rPr>
          <w:rFonts w:ascii="Courier New" w:eastAsia="Courier New" w:hAnsi="Courier New" w:cs="Courier New"/>
          <w:color w:val="CCCCCC"/>
          <w:sz w:val="21"/>
          <w:szCs w:val="21"/>
        </w:rPr>
        <w:t>,</w:t>
      </w:r>
    </w:p>
    <w:p w14:paraId="4632FE1B"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marker</w:t>
      </w:r>
      <w:r>
        <w:rPr>
          <w:rFonts w:ascii="Courier New" w:eastAsia="Courier New" w:hAnsi="Courier New" w:cs="Courier New"/>
          <w:color w:val="D4D4D4"/>
          <w:sz w:val="21"/>
          <w:szCs w:val="21"/>
        </w:rPr>
        <w:t>=</w:t>
      </w:r>
      <w:r>
        <w:rPr>
          <w:rFonts w:ascii="Courier New" w:eastAsia="Courier New" w:hAnsi="Courier New" w:cs="Courier New"/>
          <w:color w:val="4EC9B0"/>
          <w:sz w:val="21"/>
          <w:szCs w:val="21"/>
        </w:rPr>
        <w:t>dict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colors</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'lightskyblue'</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'gold'</w:t>
      </w:r>
      <w:r>
        <w:rPr>
          <w:rFonts w:ascii="Courier New" w:eastAsia="Courier New" w:hAnsi="Courier New" w:cs="Courier New"/>
          <w:color w:val="CCCCCC"/>
          <w:sz w:val="21"/>
          <w:szCs w:val="21"/>
        </w:rPr>
        <w:t>],</w:t>
      </w:r>
    </w:p>
    <w:p w14:paraId="2D4B2B6D"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line</w:t>
      </w:r>
      <w:r>
        <w:rPr>
          <w:rFonts w:ascii="Courier New" w:eastAsia="Courier New" w:hAnsi="Courier New" w:cs="Courier New"/>
          <w:color w:val="D4D4D4"/>
          <w:sz w:val="21"/>
          <w:szCs w:val="21"/>
        </w:rPr>
        <w:t>=</w:t>
      </w:r>
      <w:r>
        <w:rPr>
          <w:rFonts w:ascii="Courier New" w:eastAsia="Courier New" w:hAnsi="Courier New" w:cs="Courier New"/>
          <w:color w:val="4EC9B0"/>
          <w:sz w:val="21"/>
          <w:szCs w:val="21"/>
        </w:rPr>
        <w:t>dict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color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'#000000'</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width</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1.5</w:t>
      </w:r>
      <w:r>
        <w:rPr>
          <w:rFonts w:ascii="Courier New" w:eastAsia="Courier New" w:hAnsi="Courier New" w:cs="Courier New"/>
          <w:color w:val="CCCCCC"/>
          <w:sz w:val="21"/>
          <w:szCs w:val="21"/>
        </w:rPr>
        <w:t>)))</w:t>
      </w:r>
    </w:p>
    <w:p w14:paraId="37CDB15E" w14:textId="77777777" w:rsidR="003B261E" w:rsidRDefault="003B261E">
      <w:pPr>
        <w:shd w:val="clear" w:color="auto" w:fill="1F1F1F"/>
        <w:spacing w:line="325" w:lineRule="auto"/>
        <w:ind w:left="720"/>
        <w:rPr>
          <w:rFonts w:ascii="Courier New" w:eastAsia="Courier New" w:hAnsi="Courier New" w:cs="Courier New"/>
          <w:color w:val="CCCCCC"/>
          <w:sz w:val="21"/>
          <w:szCs w:val="21"/>
        </w:rPr>
      </w:pPr>
    </w:p>
    <w:p w14:paraId="691A2289" w14:textId="77777777" w:rsidR="003B261E" w:rsidRDefault="003B261E">
      <w:pPr>
        <w:shd w:val="clear" w:color="auto" w:fill="1F1F1F"/>
        <w:spacing w:line="325" w:lineRule="auto"/>
        <w:ind w:left="720"/>
        <w:rPr>
          <w:rFonts w:ascii="Courier New" w:eastAsia="Courier New" w:hAnsi="Courier New" w:cs="Courier New"/>
          <w:color w:val="CCCCCC"/>
          <w:sz w:val="21"/>
          <w:szCs w:val="21"/>
        </w:rPr>
      </w:pPr>
    </w:p>
    <w:p w14:paraId="2AABD53C"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layout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dict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title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'Distribution of Outcome variable'</w:t>
      </w:r>
      <w:r>
        <w:rPr>
          <w:rFonts w:ascii="Courier New" w:eastAsia="Courier New" w:hAnsi="Courier New" w:cs="Courier New"/>
          <w:color w:val="CCCCCC"/>
          <w:sz w:val="21"/>
          <w:szCs w:val="21"/>
        </w:rPr>
        <w:t>)</w:t>
      </w:r>
    </w:p>
    <w:p w14:paraId="1D20351E" w14:textId="77777777" w:rsidR="003B261E" w:rsidRDefault="003B261E">
      <w:pPr>
        <w:shd w:val="clear" w:color="auto" w:fill="1F1F1F"/>
        <w:spacing w:line="325" w:lineRule="auto"/>
        <w:ind w:left="720"/>
        <w:rPr>
          <w:rFonts w:ascii="Courier New" w:eastAsia="Courier New" w:hAnsi="Courier New" w:cs="Courier New"/>
          <w:color w:val="CCCCCC"/>
          <w:sz w:val="21"/>
          <w:szCs w:val="21"/>
        </w:rPr>
      </w:pPr>
    </w:p>
    <w:p w14:paraId="77A27CF6"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fig</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dict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data</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trace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layout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layout</w:t>
      </w:r>
      <w:r>
        <w:rPr>
          <w:rFonts w:ascii="Courier New" w:eastAsia="Courier New" w:hAnsi="Courier New" w:cs="Courier New"/>
          <w:color w:val="CCCCCC"/>
          <w:sz w:val="21"/>
          <w:szCs w:val="21"/>
        </w:rPr>
        <w:t>)</w:t>
      </w:r>
    </w:p>
    <w:p w14:paraId="2FA0EAFF"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py</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iplot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fig</w:t>
      </w:r>
      <w:r>
        <w:rPr>
          <w:rFonts w:ascii="Courier New" w:eastAsia="Courier New" w:hAnsi="Courier New" w:cs="Courier New"/>
          <w:color w:val="CCCCCC"/>
          <w:sz w:val="21"/>
          <w:szCs w:val="21"/>
        </w:rPr>
        <w:t>)</w:t>
      </w:r>
    </w:p>
    <w:p w14:paraId="4B63F567" w14:textId="77777777" w:rsidR="003B261E" w:rsidRDefault="00000000">
      <w:pPr>
        <w:shd w:val="clear" w:color="auto" w:fill="1F1F1F"/>
        <w:spacing w:line="325" w:lineRule="auto"/>
        <w:ind w:left="720"/>
        <w:rPr>
          <w:rFonts w:ascii="Courier New" w:eastAsia="Courier New" w:hAnsi="Courier New" w:cs="Courier New"/>
          <w:color w:val="6A9955"/>
          <w:sz w:val="21"/>
          <w:szCs w:val="21"/>
        </w:rPr>
      </w:pPr>
      <w:r>
        <w:rPr>
          <w:rFonts w:ascii="Courier New" w:eastAsia="Courier New" w:hAnsi="Courier New" w:cs="Courier New"/>
          <w:color w:val="6A9955"/>
          <w:sz w:val="21"/>
          <w:szCs w:val="21"/>
        </w:rPr>
        <w:t># 2 datasets</w:t>
      </w:r>
    </w:p>
    <w:p w14:paraId="54CA562B"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4FC1FF"/>
          <w:sz w:val="21"/>
          <w:szCs w:val="21"/>
        </w:rPr>
        <w:t>D</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data</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data</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'Outcome'</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CCCCCC"/>
          <w:sz w:val="21"/>
          <w:szCs w:val="21"/>
        </w:rPr>
        <w:t>)]</w:t>
      </w:r>
    </w:p>
    <w:p w14:paraId="7158A315"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4FC1FF"/>
          <w:sz w:val="21"/>
          <w:szCs w:val="21"/>
        </w:rPr>
        <w:t>H</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data</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data</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'Outcome'</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CCCCCC"/>
          <w:sz w:val="21"/>
          <w:szCs w:val="21"/>
        </w:rPr>
        <w:t>)]</w:t>
      </w:r>
    </w:p>
    <w:p w14:paraId="7075594F" w14:textId="77777777" w:rsidR="003B261E" w:rsidRDefault="003B261E">
      <w:pPr>
        <w:shd w:val="clear" w:color="auto" w:fill="1F1F1F"/>
        <w:spacing w:line="325" w:lineRule="auto"/>
        <w:ind w:left="720"/>
        <w:rPr>
          <w:rFonts w:ascii="Courier New" w:eastAsia="Courier New" w:hAnsi="Courier New" w:cs="Courier New"/>
          <w:color w:val="CCCCCC"/>
          <w:sz w:val="21"/>
          <w:szCs w:val="21"/>
        </w:rPr>
      </w:pPr>
    </w:p>
    <w:p w14:paraId="60F00F21" w14:textId="77777777" w:rsidR="003B261E" w:rsidRDefault="00000000">
      <w:pPr>
        <w:shd w:val="clear" w:color="auto" w:fill="1F1F1F"/>
        <w:spacing w:line="325" w:lineRule="auto"/>
        <w:ind w:left="720"/>
        <w:rPr>
          <w:rFonts w:ascii="Courier New" w:eastAsia="Courier New" w:hAnsi="Courier New" w:cs="Courier New"/>
          <w:color w:val="6A9955"/>
          <w:sz w:val="21"/>
          <w:szCs w:val="21"/>
        </w:rPr>
      </w:pPr>
      <w:r>
        <w:rPr>
          <w:rFonts w:ascii="Courier New" w:eastAsia="Courier New" w:hAnsi="Courier New" w:cs="Courier New"/>
          <w:color w:val="6A9955"/>
          <w:sz w:val="21"/>
          <w:szCs w:val="21"/>
        </w:rPr>
        <w:t>#------------COUNT-----------------------</w:t>
      </w:r>
    </w:p>
    <w:p w14:paraId="74814053"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target_count</w:t>
      </w:r>
      <w:r>
        <w:rPr>
          <w:rFonts w:ascii="Courier New" w:eastAsia="Courier New" w:hAnsi="Courier New" w:cs="Courier New"/>
          <w:color w:val="CCCCCC"/>
          <w:sz w:val="21"/>
          <w:szCs w:val="21"/>
        </w:rPr>
        <w:t>():</w:t>
      </w:r>
    </w:p>
    <w:p w14:paraId="1D8D9A1A"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trace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go</w:t>
      </w:r>
      <w:r>
        <w:rPr>
          <w:rFonts w:ascii="Courier New" w:eastAsia="Courier New" w:hAnsi="Courier New" w:cs="Courier New"/>
          <w:color w:val="CCCCCC"/>
          <w:sz w:val="21"/>
          <w:szCs w:val="21"/>
        </w:rPr>
        <w:t>.</w:t>
      </w:r>
      <w:r>
        <w:rPr>
          <w:rFonts w:ascii="Courier New" w:eastAsia="Courier New" w:hAnsi="Courier New" w:cs="Courier New"/>
          <w:color w:val="4EC9B0"/>
          <w:sz w:val="21"/>
          <w:szCs w:val="21"/>
        </w:rPr>
        <w:t>Bar</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data</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'Outcome'</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value_counts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values</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tolist</w:t>
      </w:r>
      <w:r>
        <w:rPr>
          <w:rFonts w:ascii="Courier New" w:eastAsia="Courier New" w:hAnsi="Courier New" w:cs="Courier New"/>
          <w:color w:val="CCCCCC"/>
          <w:sz w:val="21"/>
          <w:szCs w:val="21"/>
        </w:rPr>
        <w:t>(),</w:t>
      </w:r>
    </w:p>
    <w:p w14:paraId="5C5DAB4A"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'healthy'</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'diabetic'</w:t>
      </w:r>
      <w:r>
        <w:rPr>
          <w:rFonts w:ascii="Courier New" w:eastAsia="Courier New" w:hAnsi="Courier New" w:cs="Courier New"/>
          <w:color w:val="CCCCCC"/>
          <w:sz w:val="21"/>
          <w:szCs w:val="21"/>
        </w:rPr>
        <w:t xml:space="preserve"> ],</w:t>
      </w:r>
    </w:p>
    <w:p w14:paraId="1081198A"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orientation</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'h'</w:t>
      </w:r>
      <w:r>
        <w:rPr>
          <w:rFonts w:ascii="Courier New" w:eastAsia="Courier New" w:hAnsi="Courier New" w:cs="Courier New"/>
          <w:color w:val="CCCCCC"/>
          <w:sz w:val="21"/>
          <w:szCs w:val="21"/>
        </w:rPr>
        <w:t>,</w:t>
      </w:r>
    </w:p>
    <w:p w14:paraId="43BD8CF0"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lastRenderedPageBreak/>
        <w:t xml:space="preserve">                    </w:t>
      </w:r>
      <w:r>
        <w:rPr>
          <w:rFonts w:ascii="Courier New" w:eastAsia="Courier New" w:hAnsi="Courier New" w:cs="Courier New"/>
          <w:color w:val="9CDCFE"/>
          <w:sz w:val="21"/>
          <w:szCs w:val="21"/>
        </w:rPr>
        <w:t>text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data</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'Outcome'</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value_counts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values</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tolist</w:t>
      </w:r>
      <w:r>
        <w:rPr>
          <w:rFonts w:ascii="Courier New" w:eastAsia="Courier New" w:hAnsi="Courier New" w:cs="Courier New"/>
          <w:color w:val="CCCCCC"/>
          <w:sz w:val="21"/>
          <w:szCs w:val="21"/>
        </w:rPr>
        <w:t>(),</w:t>
      </w:r>
    </w:p>
    <w:p w14:paraId="59D4A9CE"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textfont</w:t>
      </w:r>
      <w:r>
        <w:rPr>
          <w:rFonts w:ascii="Courier New" w:eastAsia="Courier New" w:hAnsi="Courier New" w:cs="Courier New"/>
          <w:color w:val="D4D4D4"/>
          <w:sz w:val="21"/>
          <w:szCs w:val="21"/>
        </w:rPr>
        <w:t>=</w:t>
      </w:r>
      <w:r>
        <w:rPr>
          <w:rFonts w:ascii="Courier New" w:eastAsia="Courier New" w:hAnsi="Courier New" w:cs="Courier New"/>
          <w:color w:val="4EC9B0"/>
          <w:sz w:val="21"/>
          <w:szCs w:val="21"/>
        </w:rPr>
        <w:t>dict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size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15</w:t>
      </w:r>
      <w:r>
        <w:rPr>
          <w:rFonts w:ascii="Courier New" w:eastAsia="Courier New" w:hAnsi="Courier New" w:cs="Courier New"/>
          <w:color w:val="CCCCCC"/>
          <w:sz w:val="21"/>
          <w:szCs w:val="21"/>
        </w:rPr>
        <w:t>),</w:t>
      </w:r>
    </w:p>
    <w:p w14:paraId="4E831CC6"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textposition</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'auto'</w:t>
      </w:r>
      <w:r>
        <w:rPr>
          <w:rFonts w:ascii="Courier New" w:eastAsia="Courier New" w:hAnsi="Courier New" w:cs="Courier New"/>
          <w:color w:val="CCCCCC"/>
          <w:sz w:val="21"/>
          <w:szCs w:val="21"/>
        </w:rPr>
        <w:t>,</w:t>
      </w:r>
    </w:p>
    <w:p w14:paraId="16F3C913"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opacity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0.8</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marker</w:t>
      </w:r>
      <w:r>
        <w:rPr>
          <w:rFonts w:ascii="Courier New" w:eastAsia="Courier New" w:hAnsi="Courier New" w:cs="Courier New"/>
          <w:color w:val="D4D4D4"/>
          <w:sz w:val="21"/>
          <w:szCs w:val="21"/>
        </w:rPr>
        <w:t>=</w:t>
      </w:r>
      <w:r>
        <w:rPr>
          <w:rFonts w:ascii="Courier New" w:eastAsia="Courier New" w:hAnsi="Courier New" w:cs="Courier New"/>
          <w:color w:val="4EC9B0"/>
          <w:sz w:val="21"/>
          <w:szCs w:val="21"/>
        </w:rPr>
        <w:t>dict</w:t>
      </w:r>
      <w:r>
        <w:rPr>
          <w:rFonts w:ascii="Courier New" w:eastAsia="Courier New" w:hAnsi="Courier New" w:cs="Courier New"/>
          <w:color w:val="CCCCCC"/>
          <w:sz w:val="21"/>
          <w:szCs w:val="21"/>
        </w:rPr>
        <w:t>(</w:t>
      </w:r>
    </w:p>
    <w:p w14:paraId="21759C05"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color</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'lightskyblue'</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'gold'</w:t>
      </w:r>
      <w:r>
        <w:rPr>
          <w:rFonts w:ascii="Courier New" w:eastAsia="Courier New" w:hAnsi="Courier New" w:cs="Courier New"/>
          <w:color w:val="CCCCCC"/>
          <w:sz w:val="21"/>
          <w:szCs w:val="21"/>
        </w:rPr>
        <w:t>],</w:t>
      </w:r>
    </w:p>
    <w:p w14:paraId="37EF358C"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line</w:t>
      </w:r>
      <w:r>
        <w:rPr>
          <w:rFonts w:ascii="Courier New" w:eastAsia="Courier New" w:hAnsi="Courier New" w:cs="Courier New"/>
          <w:color w:val="D4D4D4"/>
          <w:sz w:val="21"/>
          <w:szCs w:val="21"/>
        </w:rPr>
        <w:t>=</w:t>
      </w:r>
      <w:r>
        <w:rPr>
          <w:rFonts w:ascii="Courier New" w:eastAsia="Courier New" w:hAnsi="Courier New" w:cs="Courier New"/>
          <w:color w:val="4EC9B0"/>
          <w:sz w:val="21"/>
          <w:szCs w:val="21"/>
        </w:rPr>
        <w:t>dict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color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'#000000'</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width</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1.5</w:t>
      </w:r>
      <w:r>
        <w:rPr>
          <w:rFonts w:ascii="Courier New" w:eastAsia="Courier New" w:hAnsi="Courier New" w:cs="Courier New"/>
          <w:color w:val="CCCCCC"/>
          <w:sz w:val="21"/>
          <w:szCs w:val="21"/>
        </w:rPr>
        <w:t>)))</w:t>
      </w:r>
    </w:p>
    <w:p w14:paraId="6EE60B81" w14:textId="77777777" w:rsidR="003B261E" w:rsidRDefault="003B261E">
      <w:pPr>
        <w:shd w:val="clear" w:color="auto" w:fill="1F1F1F"/>
        <w:spacing w:line="325" w:lineRule="auto"/>
        <w:ind w:left="720"/>
        <w:rPr>
          <w:rFonts w:ascii="Courier New" w:eastAsia="Courier New" w:hAnsi="Courier New" w:cs="Courier New"/>
          <w:color w:val="CCCCCC"/>
          <w:sz w:val="21"/>
          <w:szCs w:val="21"/>
        </w:rPr>
      </w:pPr>
    </w:p>
    <w:p w14:paraId="0A54574B"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layout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dict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title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'Count of Outcome variable'</w:t>
      </w:r>
      <w:r>
        <w:rPr>
          <w:rFonts w:ascii="Courier New" w:eastAsia="Courier New" w:hAnsi="Courier New" w:cs="Courier New"/>
          <w:color w:val="CCCCCC"/>
          <w:sz w:val="21"/>
          <w:szCs w:val="21"/>
        </w:rPr>
        <w:t>)</w:t>
      </w:r>
    </w:p>
    <w:p w14:paraId="60A57C6F" w14:textId="77777777" w:rsidR="003B261E" w:rsidRDefault="003B261E">
      <w:pPr>
        <w:shd w:val="clear" w:color="auto" w:fill="1F1F1F"/>
        <w:spacing w:line="325" w:lineRule="auto"/>
        <w:ind w:left="720"/>
        <w:rPr>
          <w:rFonts w:ascii="Courier New" w:eastAsia="Courier New" w:hAnsi="Courier New" w:cs="Courier New"/>
          <w:color w:val="CCCCCC"/>
          <w:sz w:val="21"/>
          <w:szCs w:val="21"/>
        </w:rPr>
      </w:pPr>
    </w:p>
    <w:p w14:paraId="47A3A443"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fig</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dict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data</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trace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layout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layout</w:t>
      </w:r>
      <w:r>
        <w:rPr>
          <w:rFonts w:ascii="Courier New" w:eastAsia="Courier New" w:hAnsi="Courier New" w:cs="Courier New"/>
          <w:color w:val="CCCCCC"/>
          <w:sz w:val="21"/>
          <w:szCs w:val="21"/>
        </w:rPr>
        <w:t>)</w:t>
      </w:r>
    </w:p>
    <w:p w14:paraId="6BE1746E"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py</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iplot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fig</w:t>
      </w:r>
      <w:r>
        <w:rPr>
          <w:rFonts w:ascii="Courier New" w:eastAsia="Courier New" w:hAnsi="Courier New" w:cs="Courier New"/>
          <w:color w:val="CCCCCC"/>
          <w:sz w:val="21"/>
          <w:szCs w:val="21"/>
        </w:rPr>
        <w:t>)</w:t>
      </w:r>
    </w:p>
    <w:p w14:paraId="433C94D9" w14:textId="77777777" w:rsidR="003B261E" w:rsidRDefault="003B261E">
      <w:pPr>
        <w:shd w:val="clear" w:color="auto" w:fill="1F1F1F"/>
        <w:spacing w:line="325" w:lineRule="auto"/>
        <w:ind w:left="720"/>
        <w:rPr>
          <w:rFonts w:ascii="Courier New" w:eastAsia="Courier New" w:hAnsi="Courier New" w:cs="Courier New"/>
          <w:color w:val="CCCCCC"/>
          <w:sz w:val="21"/>
          <w:szCs w:val="21"/>
        </w:rPr>
      </w:pPr>
    </w:p>
    <w:p w14:paraId="06273076" w14:textId="77777777" w:rsidR="003B261E" w:rsidRDefault="00000000">
      <w:pPr>
        <w:shd w:val="clear" w:color="auto" w:fill="1F1F1F"/>
        <w:spacing w:line="325" w:lineRule="auto"/>
        <w:ind w:left="720"/>
        <w:rPr>
          <w:rFonts w:ascii="Courier New" w:eastAsia="Courier New" w:hAnsi="Courier New" w:cs="Courier New"/>
          <w:color w:val="6A9955"/>
          <w:sz w:val="21"/>
          <w:szCs w:val="21"/>
        </w:rPr>
      </w:pPr>
      <w:r>
        <w:rPr>
          <w:rFonts w:ascii="Courier New" w:eastAsia="Courier New" w:hAnsi="Courier New" w:cs="Courier New"/>
          <w:color w:val="6A9955"/>
          <w:sz w:val="21"/>
          <w:szCs w:val="21"/>
        </w:rPr>
        <w:t>#------------PERCENTAGE-------------------</w:t>
      </w:r>
    </w:p>
    <w:p w14:paraId="287ADA5D"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target_percent</w:t>
      </w:r>
      <w:r>
        <w:rPr>
          <w:rFonts w:ascii="Courier New" w:eastAsia="Courier New" w:hAnsi="Courier New" w:cs="Courier New"/>
          <w:color w:val="CCCCCC"/>
          <w:sz w:val="21"/>
          <w:szCs w:val="21"/>
        </w:rPr>
        <w:t>():</w:t>
      </w:r>
    </w:p>
    <w:p w14:paraId="0C17DDCE"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trace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go</w:t>
      </w:r>
      <w:r>
        <w:rPr>
          <w:rFonts w:ascii="Courier New" w:eastAsia="Courier New" w:hAnsi="Courier New" w:cs="Courier New"/>
          <w:color w:val="CCCCCC"/>
          <w:sz w:val="21"/>
          <w:szCs w:val="21"/>
        </w:rPr>
        <w:t>.</w:t>
      </w:r>
      <w:r>
        <w:rPr>
          <w:rFonts w:ascii="Courier New" w:eastAsia="Courier New" w:hAnsi="Courier New" w:cs="Courier New"/>
          <w:color w:val="4EC9B0"/>
          <w:sz w:val="21"/>
          <w:szCs w:val="21"/>
        </w:rPr>
        <w:t>Pie</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labels</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'healthy'</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'diabetic'</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values</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data</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'Outcome'</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value_counts</w:t>
      </w:r>
      <w:r>
        <w:rPr>
          <w:rFonts w:ascii="Courier New" w:eastAsia="Courier New" w:hAnsi="Courier New" w:cs="Courier New"/>
          <w:color w:val="CCCCCC"/>
          <w:sz w:val="21"/>
          <w:szCs w:val="21"/>
        </w:rPr>
        <w:t>(),</w:t>
      </w:r>
    </w:p>
    <w:p w14:paraId="0AA4EE46"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textfont</w:t>
      </w:r>
      <w:r>
        <w:rPr>
          <w:rFonts w:ascii="Courier New" w:eastAsia="Courier New" w:hAnsi="Courier New" w:cs="Courier New"/>
          <w:color w:val="D4D4D4"/>
          <w:sz w:val="21"/>
          <w:szCs w:val="21"/>
        </w:rPr>
        <w:t>=</w:t>
      </w:r>
      <w:r>
        <w:rPr>
          <w:rFonts w:ascii="Courier New" w:eastAsia="Courier New" w:hAnsi="Courier New" w:cs="Courier New"/>
          <w:color w:val="4EC9B0"/>
          <w:sz w:val="21"/>
          <w:szCs w:val="21"/>
        </w:rPr>
        <w:t>dict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size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15</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opacity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0.8</w:t>
      </w:r>
      <w:r>
        <w:rPr>
          <w:rFonts w:ascii="Courier New" w:eastAsia="Courier New" w:hAnsi="Courier New" w:cs="Courier New"/>
          <w:color w:val="CCCCCC"/>
          <w:sz w:val="21"/>
          <w:szCs w:val="21"/>
        </w:rPr>
        <w:t>,</w:t>
      </w:r>
    </w:p>
    <w:p w14:paraId="74559D03"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marker</w:t>
      </w:r>
      <w:r>
        <w:rPr>
          <w:rFonts w:ascii="Courier New" w:eastAsia="Courier New" w:hAnsi="Courier New" w:cs="Courier New"/>
          <w:color w:val="D4D4D4"/>
          <w:sz w:val="21"/>
          <w:szCs w:val="21"/>
        </w:rPr>
        <w:t>=</w:t>
      </w:r>
      <w:r>
        <w:rPr>
          <w:rFonts w:ascii="Courier New" w:eastAsia="Courier New" w:hAnsi="Courier New" w:cs="Courier New"/>
          <w:color w:val="4EC9B0"/>
          <w:sz w:val="21"/>
          <w:szCs w:val="21"/>
        </w:rPr>
        <w:t>dict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colors</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'lightskyblue'</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'gold'</w:t>
      </w:r>
      <w:r>
        <w:rPr>
          <w:rFonts w:ascii="Courier New" w:eastAsia="Courier New" w:hAnsi="Courier New" w:cs="Courier New"/>
          <w:color w:val="CCCCCC"/>
          <w:sz w:val="21"/>
          <w:szCs w:val="21"/>
        </w:rPr>
        <w:t>],</w:t>
      </w:r>
    </w:p>
    <w:p w14:paraId="13757507"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line</w:t>
      </w:r>
      <w:r>
        <w:rPr>
          <w:rFonts w:ascii="Courier New" w:eastAsia="Courier New" w:hAnsi="Courier New" w:cs="Courier New"/>
          <w:color w:val="D4D4D4"/>
          <w:sz w:val="21"/>
          <w:szCs w:val="21"/>
        </w:rPr>
        <w:t>=</w:t>
      </w:r>
      <w:r>
        <w:rPr>
          <w:rFonts w:ascii="Courier New" w:eastAsia="Courier New" w:hAnsi="Courier New" w:cs="Courier New"/>
          <w:color w:val="4EC9B0"/>
          <w:sz w:val="21"/>
          <w:szCs w:val="21"/>
        </w:rPr>
        <w:t>dict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color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'#000000'</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width</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1.5</w:t>
      </w:r>
      <w:r>
        <w:rPr>
          <w:rFonts w:ascii="Courier New" w:eastAsia="Courier New" w:hAnsi="Courier New" w:cs="Courier New"/>
          <w:color w:val="CCCCCC"/>
          <w:sz w:val="21"/>
          <w:szCs w:val="21"/>
        </w:rPr>
        <w:t>)))</w:t>
      </w:r>
    </w:p>
    <w:p w14:paraId="1C17479D" w14:textId="77777777" w:rsidR="003B261E" w:rsidRDefault="003B261E">
      <w:pPr>
        <w:shd w:val="clear" w:color="auto" w:fill="1F1F1F"/>
        <w:spacing w:line="325" w:lineRule="auto"/>
        <w:ind w:left="720"/>
        <w:rPr>
          <w:rFonts w:ascii="Courier New" w:eastAsia="Courier New" w:hAnsi="Courier New" w:cs="Courier New"/>
          <w:color w:val="CCCCCC"/>
          <w:sz w:val="21"/>
          <w:szCs w:val="21"/>
        </w:rPr>
      </w:pPr>
    </w:p>
    <w:p w14:paraId="4423231C" w14:textId="77777777" w:rsidR="003B261E" w:rsidRDefault="003B261E">
      <w:pPr>
        <w:shd w:val="clear" w:color="auto" w:fill="1F1F1F"/>
        <w:spacing w:line="325" w:lineRule="auto"/>
        <w:ind w:left="720"/>
        <w:rPr>
          <w:rFonts w:ascii="Courier New" w:eastAsia="Courier New" w:hAnsi="Courier New" w:cs="Courier New"/>
          <w:color w:val="CCCCCC"/>
          <w:sz w:val="21"/>
          <w:szCs w:val="21"/>
        </w:rPr>
      </w:pPr>
    </w:p>
    <w:p w14:paraId="1306B12E"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layout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dict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title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'Distribution of Outcome variable'</w:t>
      </w:r>
      <w:r>
        <w:rPr>
          <w:rFonts w:ascii="Courier New" w:eastAsia="Courier New" w:hAnsi="Courier New" w:cs="Courier New"/>
          <w:color w:val="CCCCCC"/>
          <w:sz w:val="21"/>
          <w:szCs w:val="21"/>
        </w:rPr>
        <w:t>)</w:t>
      </w:r>
    </w:p>
    <w:p w14:paraId="02C7FA8C" w14:textId="77777777" w:rsidR="003B261E" w:rsidRDefault="003B261E">
      <w:pPr>
        <w:shd w:val="clear" w:color="auto" w:fill="1F1F1F"/>
        <w:spacing w:line="325" w:lineRule="auto"/>
        <w:ind w:left="720"/>
        <w:rPr>
          <w:rFonts w:ascii="Courier New" w:eastAsia="Courier New" w:hAnsi="Courier New" w:cs="Courier New"/>
          <w:color w:val="CCCCCC"/>
          <w:sz w:val="21"/>
          <w:szCs w:val="21"/>
        </w:rPr>
      </w:pPr>
    </w:p>
    <w:p w14:paraId="4CE36F40"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fig</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dict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data</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trace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layout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layout</w:t>
      </w:r>
      <w:r>
        <w:rPr>
          <w:rFonts w:ascii="Courier New" w:eastAsia="Courier New" w:hAnsi="Courier New" w:cs="Courier New"/>
          <w:color w:val="CCCCCC"/>
          <w:sz w:val="21"/>
          <w:szCs w:val="21"/>
        </w:rPr>
        <w:t>)</w:t>
      </w:r>
    </w:p>
    <w:p w14:paraId="4C2FD267"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py</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iplot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fig</w:t>
      </w:r>
      <w:r>
        <w:rPr>
          <w:rFonts w:ascii="Courier New" w:eastAsia="Courier New" w:hAnsi="Courier New" w:cs="Courier New"/>
          <w:color w:val="CCCCCC"/>
          <w:sz w:val="21"/>
          <w:szCs w:val="21"/>
        </w:rPr>
        <w:t>)</w:t>
      </w:r>
    </w:p>
    <w:p w14:paraId="61A79654" w14:textId="77777777" w:rsidR="003B261E" w:rsidRDefault="003B261E">
      <w:pPr>
        <w:shd w:val="clear" w:color="auto" w:fill="1F1F1F"/>
        <w:spacing w:line="325" w:lineRule="auto"/>
        <w:ind w:left="720"/>
        <w:rPr>
          <w:rFonts w:ascii="Courier New" w:eastAsia="Courier New" w:hAnsi="Courier New" w:cs="Courier New"/>
          <w:color w:val="CCCCCC"/>
          <w:sz w:val="21"/>
          <w:szCs w:val="21"/>
        </w:rPr>
      </w:pPr>
    </w:p>
    <w:p w14:paraId="753EF758"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DCDCAA"/>
          <w:sz w:val="21"/>
          <w:szCs w:val="21"/>
        </w:rPr>
        <w:t>target_count</w:t>
      </w:r>
      <w:r>
        <w:rPr>
          <w:rFonts w:ascii="Courier New" w:eastAsia="Courier New" w:hAnsi="Courier New" w:cs="Courier New"/>
          <w:color w:val="CCCCCC"/>
          <w:sz w:val="21"/>
          <w:szCs w:val="21"/>
        </w:rPr>
        <w:t>()</w:t>
      </w:r>
    </w:p>
    <w:p w14:paraId="0BA3DB37"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DCDCAA"/>
          <w:sz w:val="21"/>
          <w:szCs w:val="21"/>
        </w:rPr>
        <w:t>target_percent</w:t>
      </w:r>
      <w:r>
        <w:rPr>
          <w:rFonts w:ascii="Courier New" w:eastAsia="Courier New" w:hAnsi="Courier New" w:cs="Courier New"/>
          <w:color w:val="CCCCCC"/>
          <w:sz w:val="21"/>
          <w:szCs w:val="21"/>
        </w:rPr>
        <w:t>()</w:t>
      </w:r>
    </w:p>
    <w:p w14:paraId="281D845B" w14:textId="77777777" w:rsidR="003B261E" w:rsidRDefault="003B261E">
      <w:pPr>
        <w:rPr>
          <w:rFonts w:ascii="Times New Roman" w:eastAsia="Times New Roman" w:hAnsi="Times New Roman" w:cs="Times New Roman"/>
          <w:sz w:val="26"/>
          <w:szCs w:val="26"/>
        </w:rPr>
      </w:pPr>
    </w:p>
    <w:p w14:paraId="0F6B5374"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9DBCDB7" wp14:editId="006FF0DA">
            <wp:extent cx="5731200" cy="1676400"/>
            <wp:effectExtent l="0" t="0" r="0" b="0"/>
            <wp:docPr id="184372224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1"/>
                    <a:srcRect/>
                    <a:stretch>
                      <a:fillRect/>
                    </a:stretch>
                  </pic:blipFill>
                  <pic:spPr>
                    <a:xfrm>
                      <a:off x="0" y="0"/>
                      <a:ext cx="5731200" cy="1676400"/>
                    </a:xfrm>
                    <a:prstGeom prst="rect">
                      <a:avLst/>
                    </a:prstGeom>
                    <a:ln/>
                  </pic:spPr>
                </pic:pic>
              </a:graphicData>
            </a:graphic>
          </wp:inline>
        </w:drawing>
      </w:r>
    </w:p>
    <w:p w14:paraId="236D4C0E" w14:textId="77777777" w:rsidR="003B261E" w:rsidRDefault="003B261E">
      <w:pPr>
        <w:rPr>
          <w:rFonts w:ascii="Times New Roman" w:eastAsia="Times New Roman" w:hAnsi="Times New Roman" w:cs="Times New Roman"/>
          <w:sz w:val="26"/>
          <w:szCs w:val="26"/>
        </w:rPr>
      </w:pPr>
    </w:p>
    <w:p w14:paraId="330B706E"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Dữ liệu </w:t>
      </w:r>
      <w:r>
        <w:rPr>
          <w:rFonts w:ascii="Times New Roman" w:eastAsia="Times New Roman" w:hAnsi="Times New Roman" w:cs="Times New Roman"/>
          <w:b/>
          <w:sz w:val="26"/>
          <w:szCs w:val="26"/>
        </w:rPr>
        <w:t>không cân bằng hoàn toàn</w:t>
      </w:r>
      <w:r>
        <w:rPr>
          <w:rFonts w:ascii="Times New Roman" w:eastAsia="Times New Roman" w:hAnsi="Times New Roman" w:cs="Times New Roman"/>
          <w:sz w:val="26"/>
          <w:szCs w:val="26"/>
        </w:rPr>
        <w:t>, nhóm “healthy” chiếm tỷ lệ lớn hơn (khoảng 65%) so với nhóm “diabetic” (~35%).</w:t>
      </w:r>
      <w:r>
        <w:rPr>
          <w:rFonts w:ascii="Times New Roman" w:eastAsia="Times New Roman" w:hAnsi="Times New Roman" w:cs="Times New Roman"/>
          <w:sz w:val="26"/>
          <w:szCs w:val="26"/>
        </w:rPr>
        <w:br/>
      </w:r>
    </w:p>
    <w:p w14:paraId="58E50067"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Điều này có thể </w:t>
      </w:r>
      <w:r>
        <w:rPr>
          <w:rFonts w:ascii="Times New Roman" w:eastAsia="Times New Roman" w:hAnsi="Times New Roman" w:cs="Times New Roman"/>
          <w:b/>
          <w:sz w:val="26"/>
          <w:szCs w:val="26"/>
        </w:rPr>
        <w:t>ảnh hưởng đến quá trình huấn luyện mô hình phân loại</w:t>
      </w:r>
      <w:r>
        <w:rPr>
          <w:rFonts w:ascii="Times New Roman" w:eastAsia="Times New Roman" w:hAnsi="Times New Roman" w:cs="Times New Roman"/>
          <w:sz w:val="26"/>
          <w:szCs w:val="26"/>
        </w:rPr>
        <w:t xml:space="preserve"> nếu không xử lý cân bằng dữ liệu (như oversampling/undersampling).</w:t>
      </w:r>
      <w:r>
        <w:rPr>
          <w:rFonts w:ascii="Times New Roman" w:eastAsia="Times New Roman" w:hAnsi="Times New Roman" w:cs="Times New Roman"/>
          <w:sz w:val="26"/>
          <w:szCs w:val="26"/>
        </w:rPr>
        <w:br/>
      </w:r>
    </w:p>
    <w:p w14:paraId="644D6474"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Tuy nhiên, sự chênh lệch này vẫn </w:t>
      </w:r>
      <w:r>
        <w:rPr>
          <w:rFonts w:ascii="Times New Roman" w:eastAsia="Times New Roman" w:hAnsi="Times New Roman" w:cs="Times New Roman"/>
          <w:b/>
          <w:sz w:val="26"/>
          <w:szCs w:val="26"/>
        </w:rPr>
        <w:t>chấp nhận được trong thống kê mô tả</w:t>
      </w:r>
      <w:r>
        <w:rPr>
          <w:rFonts w:ascii="Times New Roman" w:eastAsia="Times New Roman" w:hAnsi="Times New Roman" w:cs="Times New Roman"/>
          <w:sz w:val="26"/>
          <w:szCs w:val="26"/>
        </w:rPr>
        <w:t>, giúp quan sát được xu hướng chung giữa hai nhóm sức khỏe.</w:t>
      </w:r>
    </w:p>
    <w:p w14:paraId="0813ABB5" w14:textId="77777777" w:rsidR="003B261E" w:rsidRDefault="003B261E">
      <w:pPr>
        <w:rPr>
          <w:rFonts w:ascii="Times New Roman" w:eastAsia="Times New Roman" w:hAnsi="Times New Roman" w:cs="Times New Roman"/>
          <w:sz w:val="26"/>
          <w:szCs w:val="26"/>
        </w:rPr>
      </w:pPr>
    </w:p>
    <w:p w14:paraId="75AEF200" w14:textId="77777777" w:rsidR="003B261E" w:rsidRDefault="003B261E">
      <w:pPr>
        <w:rPr>
          <w:rFonts w:ascii="Times New Roman" w:eastAsia="Times New Roman" w:hAnsi="Times New Roman" w:cs="Times New Roman"/>
          <w:sz w:val="26"/>
          <w:szCs w:val="26"/>
        </w:rPr>
      </w:pPr>
    </w:p>
    <w:p w14:paraId="5386F37E"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17788FA" wp14:editId="41CEB7FD">
            <wp:extent cx="5731200" cy="1663700"/>
            <wp:effectExtent l="0" t="0" r="0" b="0"/>
            <wp:docPr id="184372220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2"/>
                    <a:srcRect/>
                    <a:stretch>
                      <a:fillRect/>
                    </a:stretch>
                  </pic:blipFill>
                  <pic:spPr>
                    <a:xfrm>
                      <a:off x="0" y="0"/>
                      <a:ext cx="5731200" cy="1663700"/>
                    </a:xfrm>
                    <a:prstGeom prst="rect">
                      <a:avLst/>
                    </a:prstGeom>
                    <a:ln/>
                  </pic:spPr>
                </pic:pic>
              </a:graphicData>
            </a:graphic>
          </wp:inline>
        </w:drawing>
      </w:r>
    </w:p>
    <w:p w14:paraId="7B380E99"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Tập dữ liệu có </w:t>
      </w:r>
      <w:r>
        <w:rPr>
          <w:rFonts w:ascii="Times New Roman" w:eastAsia="Times New Roman" w:hAnsi="Times New Roman" w:cs="Times New Roman"/>
          <w:b/>
          <w:sz w:val="26"/>
          <w:szCs w:val="26"/>
        </w:rPr>
        <w:t>sự chênh lệch nhẹ giữa hai nhóm</w:t>
      </w:r>
      <w:r>
        <w:rPr>
          <w:rFonts w:ascii="Times New Roman" w:eastAsia="Times New Roman" w:hAnsi="Times New Roman" w:cs="Times New Roman"/>
          <w:sz w:val="26"/>
          <w:szCs w:val="26"/>
        </w:rPr>
        <w:t>, tuy chưa quá mất cân bằng nhưng nhóm “healthy” vẫn chiếm đa số.</w:t>
      </w:r>
      <w:r>
        <w:rPr>
          <w:rFonts w:ascii="Times New Roman" w:eastAsia="Times New Roman" w:hAnsi="Times New Roman" w:cs="Times New Roman"/>
          <w:sz w:val="26"/>
          <w:szCs w:val="26"/>
        </w:rPr>
        <w:br/>
      </w:r>
    </w:p>
    <w:p w14:paraId="3094FE04"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Điều này cho thấy phần lớn người trong mẫu khảo sát </w:t>
      </w:r>
      <w:r>
        <w:rPr>
          <w:rFonts w:ascii="Times New Roman" w:eastAsia="Times New Roman" w:hAnsi="Times New Roman" w:cs="Times New Roman"/>
          <w:b/>
          <w:sz w:val="26"/>
          <w:szCs w:val="26"/>
        </w:rPr>
        <w:t>không mắc tiểu đường</w:t>
      </w:r>
      <w:r>
        <w:rPr>
          <w:rFonts w:ascii="Times New Roman" w:eastAsia="Times New Roman" w:hAnsi="Times New Roman" w:cs="Times New Roman"/>
          <w:sz w:val="26"/>
          <w:szCs w:val="26"/>
        </w:rPr>
        <w:t>, phản ánh xu hướng thực tế trong dân số.</w:t>
      </w:r>
      <w:r>
        <w:rPr>
          <w:rFonts w:ascii="Times New Roman" w:eastAsia="Times New Roman" w:hAnsi="Times New Roman" w:cs="Times New Roman"/>
          <w:sz w:val="26"/>
          <w:szCs w:val="26"/>
        </w:rPr>
        <w:br/>
      </w:r>
    </w:p>
    <w:p w14:paraId="5EE1B1CC"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tiến hành phân tích hoặc xây dựng mô hình, cần </w:t>
      </w:r>
      <w:r>
        <w:rPr>
          <w:rFonts w:ascii="Times New Roman" w:eastAsia="Times New Roman" w:hAnsi="Times New Roman" w:cs="Times New Roman"/>
          <w:b/>
          <w:sz w:val="26"/>
          <w:szCs w:val="26"/>
        </w:rPr>
        <w:t>lưu ý sự lệch phân bố này</w:t>
      </w:r>
      <w:r>
        <w:rPr>
          <w:rFonts w:ascii="Times New Roman" w:eastAsia="Times New Roman" w:hAnsi="Times New Roman" w:cs="Times New Roman"/>
          <w:sz w:val="26"/>
          <w:szCs w:val="26"/>
        </w:rPr>
        <w:t xml:space="preserve"> để tránh sai lệch kết quả (bias) — ví dụ, có thể xem xét chuẩn hóa hoặc cân bằng lại dữ liệu.</w:t>
      </w:r>
    </w:p>
    <w:p w14:paraId="136ED0DB" w14:textId="77777777" w:rsidR="003B261E" w:rsidRDefault="003B261E">
      <w:pPr>
        <w:ind w:left="720"/>
        <w:rPr>
          <w:rFonts w:ascii="Times New Roman" w:eastAsia="Times New Roman" w:hAnsi="Times New Roman" w:cs="Times New Roman"/>
          <w:sz w:val="26"/>
          <w:szCs w:val="26"/>
        </w:rPr>
      </w:pPr>
    </w:p>
    <w:p w14:paraId="1D4F0AB2"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3.3. Missing values</w:t>
      </w:r>
    </w:p>
    <w:p w14:paraId="7C5A1DC9" w14:textId="77777777" w:rsidR="003B261E" w:rsidRDefault="003B261E">
      <w:pPr>
        <w:ind w:firstLine="720"/>
        <w:rPr>
          <w:rFonts w:ascii="Times New Roman" w:eastAsia="Times New Roman" w:hAnsi="Times New Roman" w:cs="Times New Roman"/>
          <w:sz w:val="26"/>
          <w:szCs w:val="26"/>
        </w:rPr>
      </w:pPr>
    </w:p>
    <w:p w14:paraId="2835A108"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Chúng ta thấy từ data.head() rằng một số đặc trưng chứa giá trị 0, điều này không hợp lý ở đây và cho thấy đó là giá trị bị thiếu. Dưới đây, chúng ta thay thế giá trị 0 bằng NaN:</w:t>
      </w:r>
    </w:p>
    <w:p w14:paraId="2C6F70DF" w14:textId="77777777" w:rsidR="003B261E" w:rsidRDefault="003B261E">
      <w:pPr>
        <w:ind w:left="720"/>
        <w:rPr>
          <w:rFonts w:ascii="Times New Roman" w:eastAsia="Times New Roman" w:hAnsi="Times New Roman" w:cs="Times New Roman"/>
          <w:sz w:val="26"/>
          <w:szCs w:val="26"/>
        </w:rPr>
      </w:pPr>
    </w:p>
    <w:p w14:paraId="4A49E0FF"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9CDCFE"/>
          <w:sz w:val="26"/>
          <w:szCs w:val="26"/>
        </w:rPr>
        <w:t>data</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'Glucose'</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'BloodPressure'</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'SkinThickness'</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'Insulin'</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'BMI'</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data</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'Glucose'</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'BloodPressure'</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'SkinThickness'</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'Insulin'</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'BMI'</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replace</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0</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np</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nan</w:t>
      </w:r>
      <w:r>
        <w:rPr>
          <w:rFonts w:ascii="Courier New" w:eastAsia="Courier New" w:hAnsi="Courier New" w:cs="Courier New"/>
          <w:color w:val="CCCCCC"/>
          <w:sz w:val="26"/>
          <w:szCs w:val="26"/>
        </w:rPr>
        <w:t>)</w:t>
      </w:r>
    </w:p>
    <w:p w14:paraId="0F496324" w14:textId="77777777" w:rsidR="003B261E" w:rsidRDefault="003B261E">
      <w:pPr>
        <w:ind w:left="720"/>
        <w:rPr>
          <w:rFonts w:ascii="Times New Roman" w:eastAsia="Times New Roman" w:hAnsi="Times New Roman" w:cs="Times New Roman"/>
          <w:sz w:val="26"/>
          <w:szCs w:val="26"/>
        </w:rPr>
      </w:pPr>
    </w:p>
    <w:p w14:paraId="0D6D2104"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Bây giờ, chúng ta có thể xem các giá trị bị thiếu nằm ở đâu:</w:t>
      </w:r>
    </w:p>
    <w:p w14:paraId="2E984E20" w14:textId="77777777" w:rsidR="003B261E" w:rsidRDefault="00000000">
      <w:pPr>
        <w:shd w:val="clear" w:color="auto" w:fill="1F1F1F"/>
        <w:spacing w:line="325" w:lineRule="auto"/>
        <w:ind w:left="720"/>
        <w:rPr>
          <w:rFonts w:ascii="Courier New" w:eastAsia="Courier New" w:hAnsi="Courier New" w:cs="Courier New"/>
          <w:color w:val="6A9955"/>
          <w:sz w:val="26"/>
          <w:szCs w:val="26"/>
        </w:rPr>
      </w:pPr>
      <w:r>
        <w:rPr>
          <w:rFonts w:ascii="Courier New" w:eastAsia="Courier New" w:hAnsi="Courier New" w:cs="Courier New"/>
          <w:color w:val="6A9955"/>
          <w:sz w:val="26"/>
          <w:szCs w:val="26"/>
        </w:rPr>
        <w:lastRenderedPageBreak/>
        <w:t># Define missing plot to detect all missing values in dataset</w:t>
      </w:r>
    </w:p>
    <w:p w14:paraId="23F9F9E4"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569CD6"/>
          <w:sz w:val="26"/>
          <w:szCs w:val="26"/>
        </w:rPr>
        <w:t>def</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missing_plot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dataset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key</w:t>
      </w:r>
      <w:r>
        <w:rPr>
          <w:rFonts w:ascii="Courier New" w:eastAsia="Courier New" w:hAnsi="Courier New" w:cs="Courier New"/>
          <w:color w:val="CCCCCC"/>
          <w:sz w:val="26"/>
          <w:szCs w:val="26"/>
        </w:rPr>
        <w:t>) :</w:t>
      </w:r>
    </w:p>
    <w:p w14:paraId="47F4789E"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null_feat</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pd</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DataFrame</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len</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dataset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key</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dataset</w:t>
      </w:r>
      <w:r>
        <w:rPr>
          <w:rFonts w:ascii="Courier New" w:eastAsia="Courier New" w:hAnsi="Courier New" w:cs="Courier New"/>
          <w:color w:val="CCCCCC"/>
          <w:sz w:val="26"/>
          <w:szCs w:val="26"/>
        </w:rPr>
        <w:t>.isnull().</w:t>
      </w:r>
      <w:r>
        <w:rPr>
          <w:rFonts w:ascii="Courier New" w:eastAsia="Courier New" w:hAnsi="Courier New" w:cs="Courier New"/>
          <w:color w:val="DCDCAA"/>
          <w:sz w:val="26"/>
          <w:szCs w:val="26"/>
        </w:rPr>
        <w:t>sum</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columns</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'Count'</w:t>
      </w:r>
      <w:r>
        <w:rPr>
          <w:rFonts w:ascii="Courier New" w:eastAsia="Courier New" w:hAnsi="Courier New" w:cs="Courier New"/>
          <w:color w:val="CCCCCC"/>
          <w:sz w:val="26"/>
          <w:szCs w:val="26"/>
        </w:rPr>
        <w:t>])</w:t>
      </w:r>
    </w:p>
    <w:p w14:paraId="08C4289B"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percentage_null</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pd</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DataFrame</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len</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dataset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key</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len</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dataset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key</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dataset</w:t>
      </w:r>
      <w:r>
        <w:rPr>
          <w:rFonts w:ascii="Courier New" w:eastAsia="Courier New" w:hAnsi="Courier New" w:cs="Courier New"/>
          <w:color w:val="CCCCCC"/>
          <w:sz w:val="26"/>
          <w:szCs w:val="26"/>
        </w:rPr>
        <w:t>.isnull().</w:t>
      </w:r>
      <w:r>
        <w:rPr>
          <w:rFonts w:ascii="Courier New" w:eastAsia="Courier New" w:hAnsi="Courier New" w:cs="Courier New"/>
          <w:color w:val="DCDCAA"/>
          <w:sz w:val="26"/>
          <w:szCs w:val="26"/>
        </w:rPr>
        <w:t>sum</w:t>
      </w:r>
      <w:r>
        <w:rPr>
          <w:rFonts w:ascii="Courier New" w:eastAsia="Courier New" w:hAnsi="Courier New" w:cs="Courier New"/>
          <w:color w:val="CCCCCC"/>
          <w:sz w:val="26"/>
          <w:szCs w:val="26"/>
        </w:rPr>
        <w:t>()))</w:t>
      </w:r>
      <w:r>
        <w:rPr>
          <w:rFonts w:ascii="Courier New" w:eastAsia="Courier New" w:hAnsi="Courier New" w:cs="Courier New"/>
          <w:color w:val="D4D4D4"/>
          <w:sz w:val="26"/>
          <w:szCs w:val="26"/>
        </w:rPr>
        <w:t>/</w:t>
      </w:r>
      <w:r>
        <w:rPr>
          <w:rFonts w:ascii="Courier New" w:eastAsia="Courier New" w:hAnsi="Courier New" w:cs="Courier New"/>
          <w:color w:val="DCDCAA"/>
          <w:sz w:val="26"/>
          <w:szCs w:val="26"/>
        </w:rPr>
        <w:t>len</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dataset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key</w:t>
      </w:r>
      <w:r>
        <w:rPr>
          <w:rFonts w:ascii="Courier New" w:eastAsia="Courier New" w:hAnsi="Courier New" w:cs="Courier New"/>
          <w:color w:val="CCCCCC"/>
          <w:sz w:val="26"/>
          <w:szCs w:val="26"/>
        </w:rPr>
        <w:t>])</w:t>
      </w:r>
      <w:r>
        <w:rPr>
          <w:rFonts w:ascii="Courier New" w:eastAsia="Courier New" w:hAnsi="Courier New" w:cs="Courier New"/>
          <w:color w:val="D4D4D4"/>
          <w:sz w:val="26"/>
          <w:szCs w:val="26"/>
        </w:rPr>
        <w:t>*</w:t>
      </w:r>
      <w:r>
        <w:rPr>
          <w:rFonts w:ascii="Courier New" w:eastAsia="Courier New" w:hAnsi="Courier New" w:cs="Courier New"/>
          <w:color w:val="B5CEA8"/>
          <w:sz w:val="26"/>
          <w:szCs w:val="26"/>
        </w:rPr>
        <w:t>100</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columns</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'Count'</w:t>
      </w:r>
      <w:r>
        <w:rPr>
          <w:rFonts w:ascii="Courier New" w:eastAsia="Courier New" w:hAnsi="Courier New" w:cs="Courier New"/>
          <w:color w:val="CCCCCC"/>
          <w:sz w:val="26"/>
          <w:szCs w:val="26"/>
        </w:rPr>
        <w:t>])</w:t>
      </w:r>
    </w:p>
    <w:p w14:paraId="685688AA"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percentage_null</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percentage_null</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round</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2</w:t>
      </w:r>
      <w:r>
        <w:rPr>
          <w:rFonts w:ascii="Courier New" w:eastAsia="Courier New" w:hAnsi="Courier New" w:cs="Courier New"/>
          <w:color w:val="CCCCCC"/>
          <w:sz w:val="26"/>
          <w:szCs w:val="26"/>
        </w:rPr>
        <w:t>)</w:t>
      </w:r>
    </w:p>
    <w:p w14:paraId="5AC5D11A" w14:textId="77777777" w:rsidR="003B261E" w:rsidRDefault="003B261E">
      <w:pPr>
        <w:shd w:val="clear" w:color="auto" w:fill="1F1F1F"/>
        <w:spacing w:line="325" w:lineRule="auto"/>
        <w:ind w:left="720"/>
        <w:rPr>
          <w:rFonts w:ascii="Courier New" w:eastAsia="Courier New" w:hAnsi="Courier New" w:cs="Courier New"/>
          <w:color w:val="CCCCCC"/>
          <w:sz w:val="26"/>
          <w:szCs w:val="26"/>
        </w:rPr>
      </w:pPr>
    </w:p>
    <w:p w14:paraId="71F3A922"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trace</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go</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Bar</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x</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null_feat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index</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y</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null_feat</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'Count'</w:t>
      </w:r>
      <w:r>
        <w:rPr>
          <w:rFonts w:ascii="Courier New" w:eastAsia="Courier New" w:hAnsi="Courier New" w:cs="Courier New"/>
          <w:color w:val="CCCCCC"/>
          <w:sz w:val="26"/>
          <w:szCs w:val="26"/>
        </w:rPr>
        <w:t>] ,</w:t>
      </w:r>
      <w:r>
        <w:rPr>
          <w:rFonts w:ascii="Courier New" w:eastAsia="Courier New" w:hAnsi="Courier New" w:cs="Courier New"/>
          <w:color w:val="9CDCFE"/>
          <w:sz w:val="26"/>
          <w:szCs w:val="26"/>
        </w:rPr>
        <w:t>opacity</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0.8</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text</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percentage_null</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'Count'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textposition</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'auto'</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marker</w:t>
      </w:r>
      <w:r>
        <w:rPr>
          <w:rFonts w:ascii="Courier New" w:eastAsia="Courier New" w:hAnsi="Courier New" w:cs="Courier New"/>
          <w:color w:val="D4D4D4"/>
          <w:sz w:val="26"/>
          <w:szCs w:val="26"/>
        </w:rPr>
        <w:t>=</w:t>
      </w:r>
      <w:r>
        <w:rPr>
          <w:rFonts w:ascii="Courier New" w:eastAsia="Courier New" w:hAnsi="Courier New" w:cs="Courier New"/>
          <w:color w:val="4EC9B0"/>
          <w:sz w:val="26"/>
          <w:szCs w:val="26"/>
        </w:rPr>
        <w:t>dict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color</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'#7EC0EE'</w:t>
      </w:r>
      <w:r>
        <w:rPr>
          <w:rFonts w:ascii="Courier New" w:eastAsia="Courier New" w:hAnsi="Courier New" w:cs="Courier New"/>
          <w:color w:val="CCCCCC"/>
          <w:sz w:val="26"/>
          <w:szCs w:val="26"/>
        </w:rPr>
        <w:t>,</w:t>
      </w:r>
    </w:p>
    <w:p w14:paraId="2BAC83A0"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line</w:t>
      </w:r>
      <w:r>
        <w:rPr>
          <w:rFonts w:ascii="Courier New" w:eastAsia="Courier New" w:hAnsi="Courier New" w:cs="Courier New"/>
          <w:color w:val="D4D4D4"/>
          <w:sz w:val="26"/>
          <w:szCs w:val="26"/>
        </w:rPr>
        <w:t>=</w:t>
      </w:r>
      <w:r>
        <w:rPr>
          <w:rFonts w:ascii="Courier New" w:eastAsia="Courier New" w:hAnsi="Courier New" w:cs="Courier New"/>
          <w:color w:val="4EC9B0"/>
          <w:sz w:val="26"/>
          <w:szCs w:val="26"/>
        </w:rPr>
        <w:t>dict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color</w:t>
      </w:r>
      <w:r>
        <w:rPr>
          <w:rFonts w:ascii="Courier New" w:eastAsia="Courier New" w:hAnsi="Courier New" w:cs="Courier New"/>
          <w:color w:val="D4D4D4"/>
          <w:sz w:val="26"/>
          <w:szCs w:val="26"/>
        </w:rPr>
        <w:t>=</w:t>
      </w:r>
      <w:r>
        <w:rPr>
          <w:rFonts w:ascii="Courier New" w:eastAsia="Courier New" w:hAnsi="Courier New" w:cs="Courier New"/>
          <w:color w:val="CE9178"/>
          <w:sz w:val="26"/>
          <w:szCs w:val="26"/>
        </w:rPr>
        <w:t>'#000000'</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width</w:t>
      </w:r>
      <w:r>
        <w:rPr>
          <w:rFonts w:ascii="Courier New" w:eastAsia="Courier New" w:hAnsi="Courier New" w:cs="Courier New"/>
          <w:color w:val="D4D4D4"/>
          <w:sz w:val="26"/>
          <w:szCs w:val="26"/>
        </w:rPr>
        <w:t>=</w:t>
      </w:r>
      <w:r>
        <w:rPr>
          <w:rFonts w:ascii="Courier New" w:eastAsia="Courier New" w:hAnsi="Courier New" w:cs="Courier New"/>
          <w:color w:val="B5CEA8"/>
          <w:sz w:val="26"/>
          <w:szCs w:val="26"/>
        </w:rPr>
        <w:t>1.5</w:t>
      </w:r>
      <w:r>
        <w:rPr>
          <w:rFonts w:ascii="Courier New" w:eastAsia="Courier New" w:hAnsi="Courier New" w:cs="Courier New"/>
          <w:color w:val="CCCCCC"/>
          <w:sz w:val="26"/>
          <w:szCs w:val="26"/>
        </w:rPr>
        <w:t>)))</w:t>
      </w:r>
    </w:p>
    <w:p w14:paraId="144257C9" w14:textId="77777777" w:rsidR="003B261E" w:rsidRDefault="003B261E">
      <w:pPr>
        <w:shd w:val="clear" w:color="auto" w:fill="1F1F1F"/>
        <w:spacing w:line="325" w:lineRule="auto"/>
        <w:ind w:left="720"/>
        <w:rPr>
          <w:rFonts w:ascii="Courier New" w:eastAsia="Courier New" w:hAnsi="Courier New" w:cs="Courier New"/>
          <w:color w:val="CCCCCC"/>
          <w:sz w:val="26"/>
          <w:szCs w:val="26"/>
        </w:rPr>
      </w:pPr>
    </w:p>
    <w:p w14:paraId="502E7882"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layout</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dict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title</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"Missing Values (count &amp; %)"</w:t>
      </w:r>
      <w:r>
        <w:rPr>
          <w:rFonts w:ascii="Courier New" w:eastAsia="Courier New" w:hAnsi="Courier New" w:cs="Courier New"/>
          <w:color w:val="CCCCCC"/>
          <w:sz w:val="26"/>
          <w:szCs w:val="26"/>
        </w:rPr>
        <w:t>)</w:t>
      </w:r>
    </w:p>
    <w:p w14:paraId="21D1FFCD" w14:textId="77777777" w:rsidR="003B261E" w:rsidRDefault="003B261E">
      <w:pPr>
        <w:shd w:val="clear" w:color="auto" w:fill="1F1F1F"/>
        <w:spacing w:line="325" w:lineRule="auto"/>
        <w:ind w:left="720"/>
        <w:rPr>
          <w:rFonts w:ascii="Courier New" w:eastAsia="Courier New" w:hAnsi="Courier New" w:cs="Courier New"/>
          <w:color w:val="CCCCCC"/>
          <w:sz w:val="26"/>
          <w:szCs w:val="26"/>
        </w:rPr>
      </w:pPr>
    </w:p>
    <w:p w14:paraId="104F1685"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fig</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dict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data</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trace</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layout</w:t>
      </w:r>
      <w:r>
        <w:rPr>
          <w:rFonts w:ascii="Courier New" w:eastAsia="Courier New" w:hAnsi="Courier New" w:cs="Courier New"/>
          <w:color w:val="D4D4D4"/>
          <w:sz w:val="26"/>
          <w:szCs w:val="26"/>
        </w:rPr>
        <w:t>=</w:t>
      </w:r>
      <w:r>
        <w:rPr>
          <w:rFonts w:ascii="Courier New" w:eastAsia="Courier New" w:hAnsi="Courier New" w:cs="Courier New"/>
          <w:color w:val="9CDCFE"/>
          <w:sz w:val="26"/>
          <w:szCs w:val="26"/>
        </w:rPr>
        <w:t>layout</w:t>
      </w:r>
      <w:r>
        <w:rPr>
          <w:rFonts w:ascii="Courier New" w:eastAsia="Courier New" w:hAnsi="Courier New" w:cs="Courier New"/>
          <w:color w:val="CCCCCC"/>
          <w:sz w:val="26"/>
          <w:szCs w:val="26"/>
        </w:rPr>
        <w:t>)</w:t>
      </w:r>
    </w:p>
    <w:p w14:paraId="451FA4E3" w14:textId="77777777" w:rsidR="003B261E" w:rsidRDefault="00000000">
      <w:pPr>
        <w:shd w:val="clear" w:color="auto" w:fill="1F1F1F"/>
        <w:spacing w:line="325" w:lineRule="auto"/>
        <w:ind w:left="720"/>
        <w:rPr>
          <w:rFonts w:ascii="Times New Roman" w:eastAsia="Times New Roman" w:hAnsi="Times New Roman" w:cs="Times New Roman"/>
          <w:sz w:val="26"/>
          <w:szCs w:val="26"/>
        </w:rPr>
      </w:pP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py</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iplot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fig</w:t>
      </w:r>
      <w:r>
        <w:rPr>
          <w:rFonts w:ascii="Courier New" w:eastAsia="Courier New" w:hAnsi="Courier New" w:cs="Courier New"/>
          <w:color w:val="CCCCCC"/>
          <w:sz w:val="26"/>
          <w:szCs w:val="26"/>
        </w:rPr>
        <w:t>)</w:t>
      </w:r>
    </w:p>
    <w:p w14:paraId="6A05779F" w14:textId="77777777" w:rsidR="003B261E" w:rsidRDefault="003B261E">
      <w:pPr>
        <w:ind w:left="720"/>
        <w:rPr>
          <w:rFonts w:ascii="Courier New" w:eastAsia="Courier New" w:hAnsi="Courier New" w:cs="Courier New"/>
          <w:color w:val="6A9955"/>
          <w:sz w:val="21"/>
          <w:szCs w:val="21"/>
        </w:rPr>
      </w:pPr>
    </w:p>
    <w:p w14:paraId="6ECB02D3" w14:textId="77777777" w:rsidR="003B261E" w:rsidRDefault="003B261E">
      <w:pPr>
        <w:ind w:left="720"/>
        <w:rPr>
          <w:rFonts w:ascii="Courier New" w:eastAsia="Courier New" w:hAnsi="Courier New" w:cs="Courier New"/>
          <w:color w:val="6A9955"/>
          <w:sz w:val="21"/>
          <w:szCs w:val="21"/>
        </w:rPr>
      </w:pPr>
    </w:p>
    <w:p w14:paraId="7D38405A" w14:textId="77777777" w:rsidR="003B261E" w:rsidRDefault="00000000">
      <w:pPr>
        <w:shd w:val="clear" w:color="auto" w:fill="1F1F1F"/>
        <w:spacing w:line="325" w:lineRule="auto"/>
        <w:ind w:left="720"/>
        <w:rPr>
          <w:rFonts w:ascii="Courier New" w:eastAsia="Courier New" w:hAnsi="Courier New" w:cs="Courier New"/>
          <w:color w:val="DCDCAA"/>
          <w:sz w:val="21"/>
          <w:szCs w:val="21"/>
        </w:rPr>
      </w:pPr>
      <w:r>
        <w:rPr>
          <w:rFonts w:ascii="Courier New" w:eastAsia="Courier New" w:hAnsi="Courier New" w:cs="Courier New"/>
          <w:color w:val="6A9955"/>
          <w:sz w:val="21"/>
          <w:szCs w:val="21"/>
        </w:rPr>
        <w:t># Plotting</w:t>
      </w:r>
    </w:p>
    <w:p w14:paraId="7209A584"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DCDCAA"/>
          <w:sz w:val="21"/>
          <w:szCs w:val="21"/>
        </w:rPr>
        <w:t>missing_plot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data</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'Outcome'</w:t>
      </w:r>
      <w:r>
        <w:rPr>
          <w:rFonts w:ascii="Courier New" w:eastAsia="Courier New" w:hAnsi="Courier New" w:cs="Courier New"/>
          <w:color w:val="CCCCCC"/>
          <w:sz w:val="21"/>
          <w:szCs w:val="21"/>
        </w:rPr>
        <w:t>)</w:t>
      </w:r>
    </w:p>
    <w:p w14:paraId="771FBDA6" w14:textId="77777777" w:rsidR="003B261E" w:rsidRDefault="003B261E">
      <w:pPr>
        <w:rPr>
          <w:rFonts w:ascii="Times New Roman" w:eastAsia="Times New Roman" w:hAnsi="Times New Roman" w:cs="Times New Roman"/>
          <w:sz w:val="26"/>
          <w:szCs w:val="26"/>
        </w:rPr>
      </w:pPr>
    </w:p>
    <w:p w14:paraId="17BB7D85" w14:textId="77777777" w:rsidR="003B261E" w:rsidRDefault="003B261E">
      <w:pPr>
        <w:rPr>
          <w:rFonts w:ascii="Times New Roman" w:eastAsia="Times New Roman" w:hAnsi="Times New Roman" w:cs="Times New Roman"/>
          <w:sz w:val="26"/>
          <w:szCs w:val="26"/>
        </w:rPr>
      </w:pPr>
    </w:p>
    <w:p w14:paraId="0ECB26AB"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27529B2" wp14:editId="53CD61C3">
            <wp:extent cx="5731200" cy="1752600"/>
            <wp:effectExtent l="0" t="0" r="0" b="0"/>
            <wp:docPr id="184372218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5731200" cy="1752600"/>
                    </a:xfrm>
                    <a:prstGeom prst="rect">
                      <a:avLst/>
                    </a:prstGeom>
                    <a:ln/>
                  </pic:spPr>
                </pic:pic>
              </a:graphicData>
            </a:graphic>
          </wp:inline>
        </w:drawing>
      </w:r>
    </w:p>
    <w:p w14:paraId="22972F50" w14:textId="77777777" w:rsidR="003B261E"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Missing values :</w:t>
      </w:r>
    </w:p>
    <w:p w14:paraId="1CFEC497"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Insulin = 48.7% - 374</w:t>
      </w:r>
    </w:p>
    <w:p w14:paraId="74C894FE"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SkinThickness = 29.56% - 227</w:t>
      </w:r>
    </w:p>
    <w:p w14:paraId="4E08C0B2"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BloodPressure = 4.56% - 35</w:t>
      </w:r>
    </w:p>
    <w:p w14:paraId="40D54036"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BMI = 1.43% - 11</w:t>
      </w:r>
    </w:p>
    <w:p w14:paraId="500D1F66"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Glucose = 0.65% - 5</w:t>
      </w:r>
    </w:p>
    <w:p w14:paraId="227A6658"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4CB51316" w14:textId="77777777" w:rsidR="003B261E" w:rsidRDefault="00000000">
      <w:pPr>
        <w:shd w:val="clear" w:color="auto" w:fill="1F1F1F"/>
        <w:spacing w:line="325" w:lineRule="auto"/>
        <w:ind w:left="720"/>
        <w:rPr>
          <w:rFonts w:ascii="Courier New" w:eastAsia="Courier New" w:hAnsi="Courier New" w:cs="Courier New"/>
          <w:color w:val="6A9955"/>
          <w:sz w:val="21"/>
          <w:szCs w:val="21"/>
        </w:rPr>
      </w:pPr>
      <w:r>
        <w:rPr>
          <w:rFonts w:ascii="Courier New" w:eastAsia="Courier New" w:hAnsi="Courier New" w:cs="Courier New"/>
          <w:color w:val="4EC9B0"/>
          <w:sz w:val="21"/>
          <w:szCs w:val="21"/>
        </w:rPr>
        <w:t>plt</w:t>
      </w:r>
      <w:r>
        <w:rPr>
          <w:rFonts w:ascii="Courier New" w:eastAsia="Courier New" w:hAnsi="Courier New" w:cs="Courier New"/>
          <w:color w:val="CCCCCC"/>
          <w:sz w:val="21"/>
          <w:szCs w:val="21"/>
        </w:rPr>
        <w:t>.</w:t>
      </w:r>
      <w:r>
        <w:rPr>
          <w:rFonts w:ascii="Courier New" w:eastAsia="Courier New" w:hAnsi="Courier New" w:cs="Courier New"/>
          <w:color w:val="4EC9B0"/>
          <w:sz w:val="21"/>
          <w:szCs w:val="21"/>
        </w:rPr>
        <w:t>style</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use</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'ggplot'</w:t>
      </w: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Using ggplot2 style visuals</w:t>
      </w:r>
    </w:p>
    <w:p w14:paraId="59AA1A04" w14:textId="77777777" w:rsidR="003B261E" w:rsidRDefault="003B261E">
      <w:pPr>
        <w:shd w:val="clear" w:color="auto" w:fill="1F1F1F"/>
        <w:spacing w:line="325" w:lineRule="auto"/>
        <w:ind w:left="720"/>
        <w:rPr>
          <w:rFonts w:ascii="Courier New" w:eastAsia="Courier New" w:hAnsi="Courier New" w:cs="Courier New"/>
          <w:color w:val="CCCCCC"/>
          <w:sz w:val="21"/>
          <w:szCs w:val="21"/>
        </w:rPr>
      </w:pPr>
    </w:p>
    <w:p w14:paraId="6DB50249"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9CDCFE"/>
          <w:sz w:val="21"/>
          <w:szCs w:val="21"/>
        </w:rPr>
        <w:t>f</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ax</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plt</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subplots</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figsize</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11</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15</w:t>
      </w:r>
      <w:r>
        <w:rPr>
          <w:rFonts w:ascii="Courier New" w:eastAsia="Courier New" w:hAnsi="Courier New" w:cs="Courier New"/>
          <w:color w:val="CCCCCC"/>
          <w:sz w:val="21"/>
          <w:szCs w:val="21"/>
        </w:rPr>
        <w:t>))</w:t>
      </w:r>
    </w:p>
    <w:p w14:paraId="5425ADDE" w14:textId="77777777" w:rsidR="003B261E" w:rsidRDefault="003B261E">
      <w:pPr>
        <w:shd w:val="clear" w:color="auto" w:fill="1F1F1F"/>
        <w:spacing w:line="325" w:lineRule="auto"/>
        <w:ind w:left="720"/>
        <w:rPr>
          <w:rFonts w:ascii="Courier New" w:eastAsia="Courier New" w:hAnsi="Courier New" w:cs="Courier New"/>
          <w:color w:val="CCCCCC"/>
          <w:sz w:val="21"/>
          <w:szCs w:val="21"/>
        </w:rPr>
      </w:pPr>
    </w:p>
    <w:p w14:paraId="448C0786"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9CDCFE"/>
          <w:sz w:val="21"/>
          <w:szCs w:val="21"/>
        </w:rPr>
        <w:t>ax</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set_facecolor</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'#fafafa'</w:t>
      </w:r>
      <w:r>
        <w:rPr>
          <w:rFonts w:ascii="Courier New" w:eastAsia="Courier New" w:hAnsi="Courier New" w:cs="Courier New"/>
          <w:color w:val="CCCCCC"/>
          <w:sz w:val="21"/>
          <w:szCs w:val="21"/>
        </w:rPr>
        <w:t>)</w:t>
      </w:r>
    </w:p>
    <w:p w14:paraId="4B096C68"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9CDCFE"/>
          <w:sz w:val="21"/>
          <w:szCs w:val="21"/>
        </w:rPr>
        <w:t>ax</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set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xlim</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.05</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200</w:t>
      </w:r>
      <w:r>
        <w:rPr>
          <w:rFonts w:ascii="Courier New" w:eastAsia="Courier New" w:hAnsi="Courier New" w:cs="Courier New"/>
          <w:color w:val="CCCCCC"/>
          <w:sz w:val="21"/>
          <w:szCs w:val="21"/>
        </w:rPr>
        <w:t>))</w:t>
      </w:r>
    </w:p>
    <w:p w14:paraId="4390AB9F"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4EC9B0"/>
          <w:sz w:val="21"/>
          <w:szCs w:val="21"/>
        </w:rPr>
        <w:t>plt</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ylabel</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'Variables'</w:t>
      </w:r>
      <w:r>
        <w:rPr>
          <w:rFonts w:ascii="Courier New" w:eastAsia="Courier New" w:hAnsi="Courier New" w:cs="Courier New"/>
          <w:color w:val="CCCCCC"/>
          <w:sz w:val="21"/>
          <w:szCs w:val="21"/>
        </w:rPr>
        <w:t>)</w:t>
      </w:r>
    </w:p>
    <w:p w14:paraId="2014C470"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4EC9B0"/>
          <w:sz w:val="21"/>
          <w:szCs w:val="21"/>
        </w:rPr>
        <w:t>plt</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title</w:t>
      </w:r>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"Overview Data Set"</w:t>
      </w:r>
      <w:r>
        <w:rPr>
          <w:rFonts w:ascii="Courier New" w:eastAsia="Courier New" w:hAnsi="Courier New" w:cs="Courier New"/>
          <w:color w:val="CCCCCC"/>
          <w:sz w:val="21"/>
          <w:szCs w:val="21"/>
        </w:rPr>
        <w:t>)</w:t>
      </w:r>
    </w:p>
    <w:p w14:paraId="57C0AFB6"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9CDCFE"/>
          <w:sz w:val="21"/>
          <w:szCs w:val="21"/>
        </w:rPr>
        <w:t>ax</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sns</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boxplot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data</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data</w:t>
      </w:r>
      <w:r>
        <w:rPr>
          <w:rFonts w:ascii="Courier New" w:eastAsia="Courier New" w:hAnsi="Courier New" w:cs="Courier New"/>
          <w:color w:val="CCCCCC"/>
          <w:sz w:val="21"/>
          <w:szCs w:val="21"/>
        </w:rPr>
        <w:t>,</w:t>
      </w:r>
    </w:p>
    <w:p w14:paraId="1621CDB5"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orient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'h'</w:t>
      </w:r>
      <w:r>
        <w:rPr>
          <w:rFonts w:ascii="Courier New" w:eastAsia="Courier New" w:hAnsi="Courier New" w:cs="Courier New"/>
          <w:color w:val="CCCCCC"/>
          <w:sz w:val="21"/>
          <w:szCs w:val="21"/>
        </w:rPr>
        <w:t>,</w:t>
      </w:r>
    </w:p>
    <w:p w14:paraId="29DD6482" w14:textId="77777777" w:rsidR="003B261E" w:rsidRDefault="00000000">
      <w:pPr>
        <w:shd w:val="clear" w:color="auto" w:fill="1F1F1F"/>
        <w:spacing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palette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'Set2'</w:t>
      </w:r>
      <w:r>
        <w:rPr>
          <w:rFonts w:ascii="Courier New" w:eastAsia="Courier New" w:hAnsi="Courier New" w:cs="Courier New"/>
          <w:color w:val="CCCCCC"/>
          <w:sz w:val="21"/>
          <w:szCs w:val="21"/>
        </w:rPr>
        <w:t>)</w:t>
      </w:r>
    </w:p>
    <w:p w14:paraId="2D659B35"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Output</w:t>
      </w:r>
    </w:p>
    <w:p w14:paraId="2DFFFAC6"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noProof/>
          <w:sz w:val="26"/>
          <w:szCs w:val="26"/>
        </w:rPr>
        <w:drawing>
          <wp:inline distT="114300" distB="114300" distL="114300" distR="114300" wp14:anchorId="092C565A" wp14:editId="04F96C60">
            <wp:extent cx="5731200" cy="6502400"/>
            <wp:effectExtent l="0" t="0" r="0" b="0"/>
            <wp:docPr id="184372224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4"/>
                    <a:srcRect/>
                    <a:stretch>
                      <a:fillRect/>
                    </a:stretch>
                  </pic:blipFill>
                  <pic:spPr>
                    <a:xfrm>
                      <a:off x="0" y="0"/>
                      <a:ext cx="5731200" cy="6502400"/>
                    </a:xfrm>
                    <a:prstGeom prst="rect">
                      <a:avLst/>
                    </a:prstGeom>
                    <a:ln/>
                  </pic:spPr>
                </pic:pic>
              </a:graphicData>
            </a:graphic>
          </wp:inline>
        </w:drawing>
      </w:r>
    </w:p>
    <w:p w14:paraId="50445273" w14:textId="77777777" w:rsidR="003B261E" w:rsidRDefault="00000000">
      <w:pPr>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Quan sát chính:</w:t>
      </w:r>
    </w:p>
    <w:p w14:paraId="681BDB6B"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biến </w:t>
      </w:r>
      <w:r>
        <w:rPr>
          <w:rFonts w:ascii="Times New Roman" w:eastAsia="Times New Roman" w:hAnsi="Times New Roman" w:cs="Times New Roman"/>
          <w:b/>
          <w:sz w:val="26"/>
          <w:szCs w:val="26"/>
        </w:rPr>
        <w:t>Glucose, Insulin, BMI</w:t>
      </w:r>
      <w:r>
        <w:rPr>
          <w:rFonts w:ascii="Times New Roman" w:eastAsia="Times New Roman" w:hAnsi="Times New Roman" w:cs="Times New Roman"/>
          <w:sz w:val="26"/>
          <w:szCs w:val="26"/>
        </w:rPr>
        <w:t xml:space="preserve"> có </w:t>
      </w:r>
      <w:r>
        <w:rPr>
          <w:rFonts w:ascii="Times New Roman" w:eastAsia="Times New Roman" w:hAnsi="Times New Roman" w:cs="Times New Roman"/>
          <w:b/>
          <w:sz w:val="26"/>
          <w:szCs w:val="26"/>
        </w:rPr>
        <w:t>phạm vi giá trị rộng</w:t>
      </w:r>
      <w:r>
        <w:rPr>
          <w:rFonts w:ascii="Times New Roman" w:eastAsia="Times New Roman" w:hAnsi="Times New Roman" w:cs="Times New Roman"/>
          <w:sz w:val="26"/>
          <w:szCs w:val="26"/>
        </w:rPr>
        <w:t>, thể hiện mức độ biến thiên lớn trong dữ liệu.</w:t>
      </w:r>
    </w:p>
    <w:p w14:paraId="0FBD8951"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Biến </w:t>
      </w:r>
      <w:r>
        <w:rPr>
          <w:rFonts w:ascii="Times New Roman" w:eastAsia="Times New Roman" w:hAnsi="Times New Roman" w:cs="Times New Roman"/>
          <w:b/>
          <w:sz w:val="26"/>
          <w:szCs w:val="26"/>
        </w:rPr>
        <w:t>Insulin</w:t>
      </w:r>
      <w:r>
        <w:rPr>
          <w:rFonts w:ascii="Times New Roman" w:eastAsia="Times New Roman" w:hAnsi="Times New Roman" w:cs="Times New Roman"/>
          <w:sz w:val="26"/>
          <w:szCs w:val="26"/>
        </w:rPr>
        <w:t xml:space="preserve"> có nhiều </w:t>
      </w:r>
      <w:r>
        <w:rPr>
          <w:rFonts w:ascii="Times New Roman" w:eastAsia="Times New Roman" w:hAnsi="Times New Roman" w:cs="Times New Roman"/>
          <w:b/>
          <w:sz w:val="26"/>
          <w:szCs w:val="26"/>
        </w:rPr>
        <w:t>giá trị ngoại lai (outliers)</w:t>
      </w:r>
      <w:r>
        <w:rPr>
          <w:rFonts w:ascii="Times New Roman" w:eastAsia="Times New Roman" w:hAnsi="Times New Roman" w:cs="Times New Roman"/>
          <w:sz w:val="26"/>
          <w:szCs w:val="26"/>
        </w:rPr>
        <w:t>, thể hiện qua các điểm nằm ngoài “râu” của boxplot → cần xem xét xử lý trước khi phân tích.</w:t>
      </w:r>
    </w:p>
    <w:p w14:paraId="75499C0C"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BloodPressure</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SkinThickness</w:t>
      </w:r>
      <w:r>
        <w:rPr>
          <w:rFonts w:ascii="Times New Roman" w:eastAsia="Times New Roman" w:hAnsi="Times New Roman" w:cs="Times New Roman"/>
          <w:sz w:val="26"/>
          <w:szCs w:val="26"/>
        </w:rPr>
        <w:t xml:space="preserve"> cũng có một số ngoại lai, nhưng ít hơn.</w:t>
      </w:r>
    </w:p>
    <w:p w14:paraId="23F47E55"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Pregnancies</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Age</w:t>
      </w:r>
      <w:r>
        <w:rPr>
          <w:rFonts w:ascii="Times New Roman" w:eastAsia="Times New Roman" w:hAnsi="Times New Roman" w:cs="Times New Roman"/>
          <w:sz w:val="26"/>
          <w:szCs w:val="26"/>
        </w:rPr>
        <w:t xml:space="preserve"> có phân bố lệch phải (nhiều giá trị nhỏ, một số cao bất thường).</w:t>
      </w:r>
    </w:p>
    <w:p w14:paraId="759F5406" w14:textId="77777777" w:rsidR="003B261E" w:rsidRDefault="00000000">
      <w:pPr>
        <w:spacing w:before="240" w:after="24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DiabetesPedigreeFunction</w:t>
      </w:r>
      <w:r>
        <w:rPr>
          <w:rFonts w:ascii="Times New Roman" w:eastAsia="Times New Roman" w:hAnsi="Times New Roman" w:cs="Times New Roman"/>
          <w:sz w:val="26"/>
          <w:szCs w:val="26"/>
        </w:rPr>
        <w:t xml:space="preserve"> dao động nhỏ, tập trung quanh giá trị thấp → biến này ít biến thiên hơn.</w:t>
      </w:r>
      <w:r>
        <w:rPr>
          <w:rFonts w:ascii="Times New Roman" w:eastAsia="Times New Roman" w:hAnsi="Times New Roman" w:cs="Times New Roman"/>
          <w:sz w:val="26"/>
          <w:szCs w:val="26"/>
        </w:rPr>
        <w:br/>
      </w:r>
      <w:r>
        <w:rPr>
          <w:rFonts w:ascii="Times New Roman" w:eastAsia="Times New Roman" w:hAnsi="Times New Roman" w:cs="Times New Roman"/>
          <w:b/>
          <w:sz w:val="26"/>
          <w:szCs w:val="26"/>
        </w:rPr>
        <w:t>Kết luận:</w:t>
      </w:r>
    </w:p>
    <w:p w14:paraId="7C675F84"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Dữ liệu có một số biến </w:t>
      </w:r>
      <w:r>
        <w:rPr>
          <w:rFonts w:ascii="Times New Roman" w:eastAsia="Times New Roman" w:hAnsi="Times New Roman" w:cs="Times New Roman"/>
          <w:b/>
          <w:sz w:val="26"/>
          <w:szCs w:val="26"/>
        </w:rPr>
        <w:t>phân bố không chuẩn và chứa ngoại lai rõ rệt</w:t>
      </w:r>
      <w:r>
        <w:rPr>
          <w:rFonts w:ascii="Times New Roman" w:eastAsia="Times New Roman" w:hAnsi="Times New Roman" w:cs="Times New Roman"/>
          <w:sz w:val="26"/>
          <w:szCs w:val="26"/>
        </w:rPr>
        <w:t xml:space="preserve">, đặc biệt là </w:t>
      </w:r>
      <w:r>
        <w:rPr>
          <w:rFonts w:ascii="Times New Roman" w:eastAsia="Times New Roman" w:hAnsi="Times New Roman" w:cs="Times New Roman"/>
          <w:b/>
          <w:sz w:val="26"/>
          <w:szCs w:val="26"/>
        </w:rPr>
        <w:t>Insulin</w:t>
      </w:r>
      <w:r>
        <w:rPr>
          <w:rFonts w:ascii="Times New Roman" w:eastAsia="Times New Roman" w:hAnsi="Times New Roman" w:cs="Times New Roman"/>
          <w:sz w:val="26"/>
          <w:szCs w:val="26"/>
        </w:rPr>
        <w:t>.</w:t>
      </w:r>
    </w:p>
    <w:p w14:paraId="24C8362D"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thực hiện thống kê mô tả hoặc mô hình hóa, cần </w:t>
      </w:r>
      <w:r>
        <w:rPr>
          <w:rFonts w:ascii="Times New Roman" w:eastAsia="Times New Roman" w:hAnsi="Times New Roman" w:cs="Times New Roman"/>
          <w:b/>
          <w:sz w:val="26"/>
          <w:szCs w:val="26"/>
        </w:rPr>
        <w:t>chuẩn hóa dữ liệu</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xử lý ngoại lai</w:t>
      </w:r>
      <w:r>
        <w:rPr>
          <w:rFonts w:ascii="Times New Roman" w:eastAsia="Times New Roman" w:hAnsi="Times New Roman" w:cs="Times New Roman"/>
          <w:sz w:val="26"/>
          <w:szCs w:val="26"/>
        </w:rPr>
        <w:t xml:space="preserve"> để đảm bảo kết quả chính xác hơn.</w:t>
      </w:r>
    </w:p>
    <w:p w14:paraId="2FD3337E" w14:textId="77777777" w:rsidR="003B261E" w:rsidRDefault="00000000">
      <w:pPr>
        <w:shd w:val="clear" w:color="auto" w:fill="1F1F1F"/>
        <w:spacing w:line="325" w:lineRule="auto"/>
        <w:ind w:left="720" w:firstLine="720"/>
        <w:rPr>
          <w:rFonts w:ascii="Courier New" w:eastAsia="Courier New" w:hAnsi="Courier New" w:cs="Courier New"/>
          <w:color w:val="CCCCCC"/>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CCCCCC"/>
          <w:sz w:val="21"/>
          <w:szCs w:val="21"/>
        </w:rPr>
        <w:t xml:space="preserve"> </w:t>
      </w:r>
      <w:r>
        <w:rPr>
          <w:rFonts w:ascii="Courier New" w:eastAsia="Courier New" w:hAnsi="Courier New" w:cs="Courier New"/>
          <w:color w:val="DCDCAA"/>
          <w:sz w:val="21"/>
          <w:szCs w:val="21"/>
        </w:rPr>
        <w:t>correlation_plot</w:t>
      </w:r>
      <w:r>
        <w:rPr>
          <w:rFonts w:ascii="Courier New" w:eastAsia="Courier New" w:hAnsi="Courier New" w:cs="Courier New"/>
          <w:color w:val="CCCCCC"/>
          <w:sz w:val="21"/>
          <w:szCs w:val="21"/>
        </w:rPr>
        <w:t>():</w:t>
      </w:r>
    </w:p>
    <w:p w14:paraId="546B25C4" w14:textId="77777777" w:rsidR="003B261E" w:rsidRDefault="00000000">
      <w:pPr>
        <w:shd w:val="clear" w:color="auto" w:fill="1F1F1F"/>
        <w:spacing w:line="325" w:lineRule="auto"/>
        <w:ind w:left="720" w:firstLine="720"/>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#correlation</w:t>
      </w:r>
    </w:p>
    <w:p w14:paraId="2D94A480" w14:textId="77777777" w:rsidR="003B261E" w:rsidRDefault="00000000">
      <w:pPr>
        <w:shd w:val="clear" w:color="auto" w:fill="1F1F1F"/>
        <w:spacing w:line="325" w:lineRule="auto"/>
        <w:ind w:left="720" w:firstLine="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correlation</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data</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corr</w:t>
      </w:r>
      <w:r>
        <w:rPr>
          <w:rFonts w:ascii="Courier New" w:eastAsia="Courier New" w:hAnsi="Courier New" w:cs="Courier New"/>
          <w:color w:val="CCCCCC"/>
          <w:sz w:val="21"/>
          <w:szCs w:val="21"/>
        </w:rPr>
        <w:t>()</w:t>
      </w:r>
    </w:p>
    <w:p w14:paraId="3A77833D" w14:textId="77777777" w:rsidR="003B261E" w:rsidRDefault="00000000">
      <w:pPr>
        <w:shd w:val="clear" w:color="auto" w:fill="1F1F1F"/>
        <w:spacing w:line="325" w:lineRule="auto"/>
        <w:ind w:left="720" w:firstLine="720"/>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#tick labels</w:t>
      </w:r>
    </w:p>
    <w:p w14:paraId="15F2929B" w14:textId="77777777" w:rsidR="003B261E" w:rsidRDefault="00000000">
      <w:pPr>
        <w:shd w:val="clear" w:color="auto" w:fill="1F1F1F"/>
        <w:spacing w:line="325" w:lineRule="auto"/>
        <w:ind w:left="720" w:firstLine="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matrix_cols</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correlation</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columns</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tolist</w:t>
      </w:r>
      <w:r>
        <w:rPr>
          <w:rFonts w:ascii="Courier New" w:eastAsia="Courier New" w:hAnsi="Courier New" w:cs="Courier New"/>
          <w:color w:val="CCCCCC"/>
          <w:sz w:val="21"/>
          <w:szCs w:val="21"/>
        </w:rPr>
        <w:t>()</w:t>
      </w:r>
    </w:p>
    <w:p w14:paraId="15EEF6D0" w14:textId="77777777" w:rsidR="003B261E" w:rsidRDefault="00000000">
      <w:pPr>
        <w:shd w:val="clear" w:color="auto" w:fill="1F1F1F"/>
        <w:spacing w:line="325" w:lineRule="auto"/>
        <w:ind w:left="720" w:firstLine="720"/>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#convert to array</w:t>
      </w:r>
    </w:p>
    <w:p w14:paraId="0B7F4D60" w14:textId="77777777" w:rsidR="003B261E" w:rsidRDefault="00000000">
      <w:pPr>
        <w:shd w:val="clear" w:color="auto" w:fill="1F1F1F"/>
        <w:spacing w:line="325" w:lineRule="auto"/>
        <w:ind w:left="720" w:firstLine="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corr_array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np</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array</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correlation</w:t>
      </w:r>
      <w:r>
        <w:rPr>
          <w:rFonts w:ascii="Courier New" w:eastAsia="Courier New" w:hAnsi="Courier New" w:cs="Courier New"/>
          <w:color w:val="CCCCCC"/>
          <w:sz w:val="21"/>
          <w:szCs w:val="21"/>
        </w:rPr>
        <w:t>)</w:t>
      </w:r>
    </w:p>
    <w:p w14:paraId="2DC81E1D" w14:textId="77777777" w:rsidR="003B261E" w:rsidRDefault="00000000">
      <w:pPr>
        <w:shd w:val="clear" w:color="auto" w:fill="1F1F1F"/>
        <w:spacing w:line="325" w:lineRule="auto"/>
        <w:ind w:left="720" w:firstLine="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trace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go</w:t>
      </w:r>
      <w:r>
        <w:rPr>
          <w:rFonts w:ascii="Courier New" w:eastAsia="Courier New" w:hAnsi="Courier New" w:cs="Courier New"/>
          <w:color w:val="CCCCCC"/>
          <w:sz w:val="21"/>
          <w:szCs w:val="21"/>
        </w:rPr>
        <w:t>.</w:t>
      </w:r>
      <w:r>
        <w:rPr>
          <w:rFonts w:ascii="Courier New" w:eastAsia="Courier New" w:hAnsi="Courier New" w:cs="Courier New"/>
          <w:color w:val="4EC9B0"/>
          <w:sz w:val="21"/>
          <w:szCs w:val="21"/>
        </w:rPr>
        <w:t>Heatmap</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z</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corr_array</w:t>
      </w:r>
      <w:r>
        <w:rPr>
          <w:rFonts w:ascii="Courier New" w:eastAsia="Courier New" w:hAnsi="Courier New" w:cs="Courier New"/>
          <w:color w:val="CCCCCC"/>
          <w:sz w:val="21"/>
          <w:szCs w:val="21"/>
        </w:rPr>
        <w:t>,</w:t>
      </w:r>
    </w:p>
    <w:p w14:paraId="713807E3" w14:textId="77777777" w:rsidR="003B261E" w:rsidRDefault="00000000">
      <w:pPr>
        <w:shd w:val="clear" w:color="auto" w:fill="1F1F1F"/>
        <w:spacing w:line="325" w:lineRule="auto"/>
        <w:ind w:left="720" w:firstLine="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matrix_cols</w:t>
      </w:r>
      <w:r>
        <w:rPr>
          <w:rFonts w:ascii="Courier New" w:eastAsia="Courier New" w:hAnsi="Courier New" w:cs="Courier New"/>
          <w:color w:val="CCCCCC"/>
          <w:sz w:val="21"/>
          <w:szCs w:val="21"/>
        </w:rPr>
        <w:t>,</w:t>
      </w:r>
    </w:p>
    <w:p w14:paraId="0D938900" w14:textId="77777777" w:rsidR="003B261E" w:rsidRDefault="00000000">
      <w:pPr>
        <w:shd w:val="clear" w:color="auto" w:fill="1F1F1F"/>
        <w:spacing w:line="325" w:lineRule="auto"/>
        <w:ind w:left="720" w:firstLine="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matrix_cols</w:t>
      </w:r>
      <w:r>
        <w:rPr>
          <w:rFonts w:ascii="Courier New" w:eastAsia="Courier New" w:hAnsi="Courier New" w:cs="Courier New"/>
          <w:color w:val="CCCCCC"/>
          <w:sz w:val="21"/>
          <w:szCs w:val="21"/>
        </w:rPr>
        <w:t>,</w:t>
      </w:r>
    </w:p>
    <w:p w14:paraId="6FFB9073" w14:textId="77777777" w:rsidR="003B261E" w:rsidRDefault="00000000">
      <w:pPr>
        <w:shd w:val="clear" w:color="auto" w:fill="1F1F1F"/>
        <w:spacing w:line="325" w:lineRule="auto"/>
        <w:ind w:left="720" w:firstLine="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colorscale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'Viridis'</w:t>
      </w:r>
      <w:r>
        <w:rPr>
          <w:rFonts w:ascii="Courier New" w:eastAsia="Courier New" w:hAnsi="Courier New" w:cs="Courier New"/>
          <w:color w:val="CCCCCC"/>
          <w:sz w:val="21"/>
          <w:szCs w:val="21"/>
        </w:rPr>
        <w:t>,</w:t>
      </w:r>
    </w:p>
    <w:p w14:paraId="20E1889C" w14:textId="77777777" w:rsidR="003B261E" w:rsidRDefault="00000000">
      <w:pPr>
        <w:shd w:val="clear" w:color="auto" w:fill="1F1F1F"/>
        <w:spacing w:line="325" w:lineRule="auto"/>
        <w:ind w:left="720" w:firstLine="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colorbar</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dict</w:t>
      </w:r>
      <w:r>
        <w:rPr>
          <w:rFonts w:ascii="Courier New" w:eastAsia="Courier New" w:hAnsi="Courier New" w:cs="Courier New"/>
          <w:color w:val="CCCCCC"/>
          <w:sz w:val="21"/>
          <w:szCs w:val="21"/>
        </w:rPr>
        <w:t>() ,</w:t>
      </w:r>
    </w:p>
    <w:p w14:paraId="074293D4" w14:textId="77777777" w:rsidR="003B261E" w:rsidRDefault="00000000">
      <w:pPr>
        <w:shd w:val="clear" w:color="auto" w:fill="1F1F1F"/>
        <w:spacing w:line="325" w:lineRule="auto"/>
        <w:ind w:left="720" w:firstLine="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202DE69D" w14:textId="77777777" w:rsidR="003B261E" w:rsidRDefault="00000000">
      <w:pPr>
        <w:shd w:val="clear" w:color="auto" w:fill="1F1F1F"/>
        <w:spacing w:line="325" w:lineRule="auto"/>
        <w:ind w:left="720" w:firstLine="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layout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go</w:t>
      </w:r>
      <w:r>
        <w:rPr>
          <w:rFonts w:ascii="Courier New" w:eastAsia="Courier New" w:hAnsi="Courier New" w:cs="Courier New"/>
          <w:color w:val="CCCCCC"/>
          <w:sz w:val="21"/>
          <w:szCs w:val="21"/>
        </w:rPr>
        <w:t>.</w:t>
      </w:r>
      <w:r>
        <w:rPr>
          <w:rFonts w:ascii="Courier New" w:eastAsia="Courier New" w:hAnsi="Courier New" w:cs="Courier New"/>
          <w:color w:val="4EC9B0"/>
          <w:sz w:val="21"/>
          <w:szCs w:val="21"/>
        </w:rPr>
        <w:t>Layout</w:t>
      </w:r>
      <w:r>
        <w:rPr>
          <w:rFonts w:ascii="Courier New" w:eastAsia="Courier New" w:hAnsi="Courier New" w:cs="Courier New"/>
          <w:color w:val="CCCCCC"/>
          <w:sz w:val="21"/>
          <w:szCs w:val="21"/>
        </w:rPr>
        <w:t>(</w:t>
      </w:r>
      <w:r>
        <w:rPr>
          <w:rFonts w:ascii="Courier New" w:eastAsia="Courier New" w:hAnsi="Courier New" w:cs="Courier New"/>
          <w:color w:val="4EC9B0"/>
          <w:sz w:val="21"/>
          <w:szCs w:val="21"/>
        </w:rPr>
        <w:t>dict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title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'Correlation Matrix for variables'</w:t>
      </w:r>
      <w:r>
        <w:rPr>
          <w:rFonts w:ascii="Courier New" w:eastAsia="Courier New" w:hAnsi="Courier New" w:cs="Courier New"/>
          <w:color w:val="CCCCCC"/>
          <w:sz w:val="21"/>
          <w:szCs w:val="21"/>
        </w:rPr>
        <w:t>,</w:t>
      </w:r>
    </w:p>
    <w:p w14:paraId="1BF4CA29" w14:textId="77777777" w:rsidR="003B261E" w:rsidRDefault="00000000">
      <w:pPr>
        <w:shd w:val="clear" w:color="auto" w:fill="1F1F1F"/>
        <w:spacing w:line="325" w:lineRule="auto"/>
        <w:ind w:left="720" w:firstLine="720"/>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#autosize = False,</w:t>
      </w:r>
    </w:p>
    <w:p w14:paraId="18FC586B" w14:textId="77777777" w:rsidR="003B261E" w:rsidRDefault="00000000">
      <w:pPr>
        <w:shd w:val="clear" w:color="auto" w:fill="1F1F1F"/>
        <w:spacing w:line="325" w:lineRule="auto"/>
        <w:ind w:left="720" w:firstLine="720"/>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#height  = 1400,</w:t>
      </w:r>
    </w:p>
    <w:p w14:paraId="23D8CC53" w14:textId="77777777" w:rsidR="003B261E" w:rsidRDefault="00000000">
      <w:pPr>
        <w:shd w:val="clear" w:color="auto" w:fill="1F1F1F"/>
        <w:spacing w:line="325" w:lineRule="auto"/>
        <w:ind w:left="720" w:firstLine="720"/>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#width   = 1600,</w:t>
      </w:r>
    </w:p>
    <w:p w14:paraId="4F23629E" w14:textId="77777777" w:rsidR="003B261E" w:rsidRDefault="00000000">
      <w:pPr>
        <w:shd w:val="clear" w:color="auto" w:fill="1F1F1F"/>
        <w:spacing w:line="325" w:lineRule="auto"/>
        <w:ind w:left="720" w:firstLine="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margin</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dict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100</w:t>
      </w:r>
      <w:r>
        <w:rPr>
          <w:rFonts w:ascii="Courier New" w:eastAsia="Courier New" w:hAnsi="Courier New" w:cs="Courier New"/>
          <w:color w:val="CCCCCC"/>
          <w:sz w:val="21"/>
          <w:szCs w:val="21"/>
        </w:rPr>
        <w:t>,</w:t>
      </w:r>
    </w:p>
    <w:p w14:paraId="1B8B38C4" w14:textId="77777777" w:rsidR="003B261E" w:rsidRDefault="00000000">
      <w:pPr>
        <w:shd w:val="clear" w:color="auto" w:fill="1F1F1F"/>
        <w:spacing w:line="325" w:lineRule="auto"/>
        <w:ind w:left="720" w:firstLine="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b</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100</w:t>
      </w:r>
      <w:r>
        <w:rPr>
          <w:rFonts w:ascii="Courier New" w:eastAsia="Courier New" w:hAnsi="Courier New" w:cs="Courier New"/>
          <w:color w:val="CCCCCC"/>
          <w:sz w:val="21"/>
          <w:szCs w:val="21"/>
        </w:rPr>
        <w:t>,</w:t>
      </w:r>
    </w:p>
    <w:p w14:paraId="470D8A39" w14:textId="77777777" w:rsidR="003B261E" w:rsidRDefault="00000000">
      <w:pPr>
        <w:shd w:val="clear" w:color="auto" w:fill="1F1F1F"/>
        <w:spacing w:line="325" w:lineRule="auto"/>
        <w:ind w:left="720" w:firstLine="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6D7C906F" w14:textId="77777777" w:rsidR="003B261E" w:rsidRDefault="00000000">
      <w:pPr>
        <w:shd w:val="clear" w:color="auto" w:fill="1F1F1F"/>
        <w:spacing w:line="325" w:lineRule="auto"/>
        <w:ind w:left="720" w:firstLine="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yaxis</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dict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tickfont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dict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size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9</w:t>
      </w:r>
      <w:r>
        <w:rPr>
          <w:rFonts w:ascii="Courier New" w:eastAsia="Courier New" w:hAnsi="Courier New" w:cs="Courier New"/>
          <w:color w:val="CCCCCC"/>
          <w:sz w:val="21"/>
          <w:szCs w:val="21"/>
        </w:rPr>
        <w:t>)),</w:t>
      </w:r>
    </w:p>
    <w:p w14:paraId="5EBDE975" w14:textId="77777777" w:rsidR="003B261E" w:rsidRDefault="00000000">
      <w:pPr>
        <w:shd w:val="clear" w:color="auto" w:fill="1F1F1F"/>
        <w:spacing w:line="325" w:lineRule="auto"/>
        <w:ind w:left="720" w:firstLine="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xaxis</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dict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tickfont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dict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size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9</w:t>
      </w:r>
      <w:r>
        <w:rPr>
          <w:rFonts w:ascii="Courier New" w:eastAsia="Courier New" w:hAnsi="Courier New" w:cs="Courier New"/>
          <w:color w:val="CCCCCC"/>
          <w:sz w:val="21"/>
          <w:szCs w:val="21"/>
        </w:rPr>
        <w:t>)),</w:t>
      </w:r>
    </w:p>
    <w:p w14:paraId="36B22684" w14:textId="77777777" w:rsidR="003B261E" w:rsidRDefault="00000000">
      <w:pPr>
        <w:shd w:val="clear" w:color="auto" w:fill="1F1F1F"/>
        <w:spacing w:line="325" w:lineRule="auto"/>
        <w:ind w:left="720" w:firstLine="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6B7C56D7" w14:textId="77777777" w:rsidR="003B261E" w:rsidRDefault="00000000">
      <w:pPr>
        <w:shd w:val="clear" w:color="auto" w:fill="1F1F1F"/>
        <w:spacing w:line="325" w:lineRule="auto"/>
        <w:ind w:left="720" w:firstLine="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1C1C5B7C" w14:textId="77777777" w:rsidR="003B261E" w:rsidRDefault="00000000">
      <w:pPr>
        <w:shd w:val="clear" w:color="auto" w:fill="1F1F1F"/>
        <w:spacing w:line="325" w:lineRule="auto"/>
        <w:ind w:left="720" w:firstLine="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fig</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go</w:t>
      </w:r>
      <w:r>
        <w:rPr>
          <w:rFonts w:ascii="Courier New" w:eastAsia="Courier New" w:hAnsi="Courier New" w:cs="Courier New"/>
          <w:color w:val="CCCCCC"/>
          <w:sz w:val="21"/>
          <w:szCs w:val="21"/>
        </w:rPr>
        <w:t>.</w:t>
      </w:r>
      <w:r>
        <w:rPr>
          <w:rFonts w:ascii="Courier New" w:eastAsia="Courier New" w:hAnsi="Courier New" w:cs="Courier New"/>
          <w:color w:val="4EC9B0"/>
          <w:sz w:val="21"/>
          <w:szCs w:val="21"/>
        </w:rPr>
        <w:t>Figure</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data</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trace</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layout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layout</w:t>
      </w:r>
      <w:r>
        <w:rPr>
          <w:rFonts w:ascii="Courier New" w:eastAsia="Courier New" w:hAnsi="Courier New" w:cs="Courier New"/>
          <w:color w:val="CCCCCC"/>
          <w:sz w:val="21"/>
          <w:szCs w:val="21"/>
        </w:rPr>
        <w:t>)</w:t>
      </w:r>
    </w:p>
    <w:p w14:paraId="06EE74C0" w14:textId="77777777" w:rsidR="003B261E" w:rsidRDefault="00000000">
      <w:pPr>
        <w:shd w:val="clear" w:color="auto" w:fill="1F1F1F"/>
        <w:spacing w:line="325" w:lineRule="auto"/>
        <w:ind w:left="720" w:firstLine="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4EC9B0"/>
          <w:sz w:val="21"/>
          <w:szCs w:val="21"/>
        </w:rPr>
        <w:t>py</w:t>
      </w:r>
      <w:r>
        <w:rPr>
          <w:rFonts w:ascii="Courier New" w:eastAsia="Courier New" w:hAnsi="Courier New" w:cs="Courier New"/>
          <w:color w:val="CCCCCC"/>
          <w:sz w:val="21"/>
          <w:szCs w:val="21"/>
        </w:rPr>
        <w:t>.</w:t>
      </w:r>
      <w:r>
        <w:rPr>
          <w:rFonts w:ascii="Courier New" w:eastAsia="Courier New" w:hAnsi="Courier New" w:cs="Courier New"/>
          <w:color w:val="DCDCAA"/>
          <w:sz w:val="21"/>
          <w:szCs w:val="21"/>
        </w:rPr>
        <w:t>iplot</w:t>
      </w:r>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fig</w:t>
      </w:r>
      <w:r>
        <w:rPr>
          <w:rFonts w:ascii="Courier New" w:eastAsia="Courier New" w:hAnsi="Courier New" w:cs="Courier New"/>
          <w:color w:val="CCCCCC"/>
          <w:sz w:val="21"/>
          <w:szCs w:val="21"/>
        </w:rPr>
        <w:t>)</w:t>
      </w:r>
    </w:p>
    <w:p w14:paraId="05018EEB"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Ma trận tương quan là một bảng hiển thị các hệ số tương quan giữa các tập hợp biến. Mỗi biến ngẫu nhiên (Xi) trong bảng được tính tương quan với từng giá trị khác trong bảng (Xj). Điều này cho phép bạn xác định cặp biến nào có mức độ tương quan cao nhất.</w:t>
      </w:r>
    </w:p>
    <w:p w14:paraId="27D48472" w14:textId="77777777" w:rsidR="003B261E" w:rsidRDefault="003B261E">
      <w:pPr>
        <w:ind w:left="720"/>
        <w:rPr>
          <w:rFonts w:ascii="Times New Roman" w:eastAsia="Times New Roman" w:hAnsi="Times New Roman" w:cs="Times New Roman"/>
          <w:sz w:val="26"/>
          <w:szCs w:val="26"/>
        </w:rPr>
      </w:pPr>
    </w:p>
    <w:p w14:paraId="1EE9D04C"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DCDCAA"/>
          <w:sz w:val="26"/>
          <w:szCs w:val="26"/>
        </w:rPr>
        <w:t>correlation_plot</w:t>
      </w:r>
      <w:r>
        <w:rPr>
          <w:rFonts w:ascii="Courier New" w:eastAsia="Courier New" w:hAnsi="Courier New" w:cs="Courier New"/>
          <w:color w:val="CCCCCC"/>
          <w:sz w:val="26"/>
          <w:szCs w:val="26"/>
        </w:rPr>
        <w:t>()</w:t>
      </w:r>
    </w:p>
    <w:p w14:paraId="0AE8C702" w14:textId="77777777" w:rsidR="003B261E" w:rsidRDefault="003B261E">
      <w:pPr>
        <w:ind w:left="720"/>
        <w:rPr>
          <w:rFonts w:ascii="Times New Roman" w:eastAsia="Times New Roman" w:hAnsi="Times New Roman" w:cs="Times New Roman"/>
          <w:sz w:val="26"/>
          <w:szCs w:val="26"/>
        </w:rPr>
      </w:pPr>
    </w:p>
    <w:p w14:paraId="1F275193"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FBF62C2" wp14:editId="1C3C9C0C">
            <wp:extent cx="5731200" cy="1663700"/>
            <wp:effectExtent l="0" t="0" r="0" b="0"/>
            <wp:docPr id="18437222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5"/>
                    <a:srcRect/>
                    <a:stretch>
                      <a:fillRect/>
                    </a:stretch>
                  </pic:blipFill>
                  <pic:spPr>
                    <a:xfrm>
                      <a:off x="0" y="0"/>
                      <a:ext cx="5731200" cy="1663700"/>
                    </a:xfrm>
                    <a:prstGeom prst="rect">
                      <a:avLst/>
                    </a:prstGeom>
                    <a:ln/>
                  </pic:spPr>
                </pic:pic>
              </a:graphicData>
            </a:graphic>
          </wp:inline>
        </w:drawing>
      </w:r>
    </w:p>
    <w:p w14:paraId="42713092" w14:textId="77777777" w:rsidR="003B261E" w:rsidRDefault="00000000">
      <w:pPr>
        <w:spacing w:before="240" w:after="24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Quan sát nổi bật:</w:t>
      </w:r>
    </w:p>
    <w:p w14:paraId="0B612569"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Biến </w:t>
      </w:r>
      <w:r>
        <w:rPr>
          <w:rFonts w:ascii="Times New Roman" w:eastAsia="Times New Roman" w:hAnsi="Times New Roman" w:cs="Times New Roman"/>
          <w:b/>
          <w:sz w:val="26"/>
          <w:szCs w:val="26"/>
        </w:rPr>
        <w:t>Glucose</w:t>
      </w:r>
      <w:r>
        <w:rPr>
          <w:rFonts w:ascii="Times New Roman" w:eastAsia="Times New Roman" w:hAnsi="Times New Roman" w:cs="Times New Roman"/>
          <w:sz w:val="26"/>
          <w:szCs w:val="26"/>
        </w:rPr>
        <w:t xml:space="preserve"> có </w:t>
      </w:r>
      <w:r>
        <w:rPr>
          <w:rFonts w:ascii="Times New Roman" w:eastAsia="Times New Roman" w:hAnsi="Times New Roman" w:cs="Times New Roman"/>
          <w:b/>
          <w:sz w:val="26"/>
          <w:szCs w:val="26"/>
        </w:rPr>
        <w:t>tương quan mạnh nhất với Outcome</w:t>
      </w:r>
      <w:r>
        <w:rPr>
          <w:rFonts w:ascii="Times New Roman" w:eastAsia="Times New Roman" w:hAnsi="Times New Roman" w:cs="Times New Roman"/>
          <w:sz w:val="26"/>
          <w:szCs w:val="26"/>
        </w:rPr>
        <w:t xml:space="preserve">, cho thấy </w:t>
      </w:r>
      <w:r>
        <w:rPr>
          <w:rFonts w:ascii="Times New Roman" w:eastAsia="Times New Roman" w:hAnsi="Times New Roman" w:cs="Times New Roman"/>
          <w:b/>
          <w:sz w:val="26"/>
          <w:szCs w:val="26"/>
        </w:rPr>
        <w:t>nồng độ đường huyết</w:t>
      </w:r>
      <w:r>
        <w:rPr>
          <w:rFonts w:ascii="Times New Roman" w:eastAsia="Times New Roman" w:hAnsi="Times New Roman" w:cs="Times New Roman"/>
          <w:sz w:val="26"/>
          <w:szCs w:val="26"/>
        </w:rPr>
        <w:t xml:space="preserve"> là yếu tố ảnh hưởng chính đến khả năng mắc tiểu đường.</w:t>
      </w:r>
    </w:p>
    <w:p w14:paraId="28E4F4DA"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biến </w:t>
      </w:r>
      <w:r>
        <w:rPr>
          <w:rFonts w:ascii="Times New Roman" w:eastAsia="Times New Roman" w:hAnsi="Times New Roman" w:cs="Times New Roman"/>
          <w:b/>
          <w:sz w:val="26"/>
          <w:szCs w:val="26"/>
        </w:rPr>
        <w:t>BMI</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Age</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Insulin</w:t>
      </w:r>
      <w:r>
        <w:rPr>
          <w:rFonts w:ascii="Times New Roman" w:eastAsia="Times New Roman" w:hAnsi="Times New Roman" w:cs="Times New Roman"/>
          <w:sz w:val="26"/>
          <w:szCs w:val="26"/>
        </w:rPr>
        <w:t xml:space="preserve"> cũng có mức tương quan dương vừa phải với Outcome → có thể là các yếu tố hỗ trợ dự đoán bệnh.</w:t>
      </w:r>
    </w:p>
    <w:p w14:paraId="72922283"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Pregnancies</w:t>
      </w:r>
      <w:r>
        <w:rPr>
          <w:rFonts w:ascii="Times New Roman" w:eastAsia="Times New Roman" w:hAnsi="Times New Roman" w:cs="Times New Roman"/>
          <w:sz w:val="26"/>
          <w:szCs w:val="26"/>
        </w:rPr>
        <w:t xml:space="preserve"> có tương quan nhẹ với Age (phụ nữ lớn tuổi thường có nhiều lần mang thai hơn).</w:t>
      </w:r>
    </w:p>
    <w:p w14:paraId="6B42FB31"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DiabetesPedigreeFunction</w:t>
      </w:r>
      <w:r>
        <w:rPr>
          <w:rFonts w:ascii="Times New Roman" w:eastAsia="Times New Roman" w:hAnsi="Times New Roman" w:cs="Times New Roman"/>
          <w:sz w:val="26"/>
          <w:szCs w:val="26"/>
        </w:rPr>
        <w:t xml:space="preserve"> có tương quan yếu với hầu hết các biến khác → mang tính độc lập cao.</w:t>
      </w:r>
    </w:p>
    <w:p w14:paraId="03AB6D88" w14:textId="77777777" w:rsidR="003B261E" w:rsidRDefault="00000000">
      <w:pPr>
        <w:spacing w:before="240" w:after="24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luận:</w:t>
      </w:r>
    </w:p>
    <w:p w14:paraId="6295AF14"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Glucose</w:t>
      </w:r>
      <w:r>
        <w:rPr>
          <w:rFonts w:ascii="Times New Roman" w:eastAsia="Times New Roman" w:hAnsi="Times New Roman" w:cs="Times New Roman"/>
          <w:sz w:val="26"/>
          <w:szCs w:val="26"/>
        </w:rPr>
        <w:t xml:space="preserve"> là biến có </w:t>
      </w:r>
      <w:r>
        <w:rPr>
          <w:rFonts w:ascii="Times New Roman" w:eastAsia="Times New Roman" w:hAnsi="Times New Roman" w:cs="Times New Roman"/>
          <w:b/>
          <w:sz w:val="26"/>
          <w:szCs w:val="26"/>
        </w:rPr>
        <w:t>ảnh hưởng rõ ràng nhất</w:t>
      </w:r>
      <w:r>
        <w:rPr>
          <w:rFonts w:ascii="Times New Roman" w:eastAsia="Times New Roman" w:hAnsi="Times New Roman" w:cs="Times New Roman"/>
          <w:sz w:val="26"/>
          <w:szCs w:val="26"/>
        </w:rPr>
        <w:t xml:space="preserve"> đến biến mục tiêu (Outcome).</w:t>
      </w:r>
    </w:p>
    <w:p w14:paraId="236A86B5"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Cần tập trung vào nhóm biến </w:t>
      </w:r>
      <w:r>
        <w:rPr>
          <w:rFonts w:ascii="Times New Roman" w:eastAsia="Times New Roman" w:hAnsi="Times New Roman" w:cs="Times New Roman"/>
          <w:b/>
          <w:sz w:val="26"/>
          <w:szCs w:val="26"/>
        </w:rPr>
        <w:t>Glucose, BMI, Age, Insulin</w:t>
      </w:r>
      <w:r>
        <w:rPr>
          <w:rFonts w:ascii="Times New Roman" w:eastAsia="Times New Roman" w:hAnsi="Times New Roman" w:cs="Times New Roman"/>
          <w:sz w:val="26"/>
          <w:szCs w:val="26"/>
        </w:rPr>
        <w:t xml:space="preserve"> trong các bước phân tích và mô hình hóa tiếp theo.</w:t>
      </w:r>
    </w:p>
    <w:p w14:paraId="48BE8B92"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Replace missing values</w:t>
      </w:r>
    </w:p>
    <w:p w14:paraId="50FD3442" w14:textId="77777777" w:rsidR="003B261E" w:rsidRDefault="00000000">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4.1. Insulin</w:t>
      </w:r>
    </w:p>
    <w:p w14:paraId="1CCAA81D" w14:textId="77777777" w:rsidR="003B261E" w:rsidRDefault="00000000">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Insulin: Nồng độ insulin huyết thanh sau 2 giờ (mu U/ml)</w:t>
      </w:r>
    </w:p>
    <w:p w14:paraId="25A015BC"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C3B3DAB" wp14:editId="67B9A3A2">
            <wp:extent cx="5731200" cy="1676400"/>
            <wp:effectExtent l="0" t="0" r="0" b="0"/>
            <wp:docPr id="184372222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6"/>
                    <a:srcRect/>
                    <a:stretch>
                      <a:fillRect/>
                    </a:stretch>
                  </pic:blipFill>
                  <pic:spPr>
                    <a:xfrm>
                      <a:off x="0" y="0"/>
                      <a:ext cx="5731200" cy="1676400"/>
                    </a:xfrm>
                    <a:prstGeom prst="rect">
                      <a:avLst/>
                    </a:prstGeom>
                    <a:ln/>
                  </pic:spPr>
                </pic:pic>
              </a:graphicData>
            </a:graphic>
          </wp:inline>
        </w:drawing>
      </w:r>
    </w:p>
    <w:p w14:paraId="096EA5CA" w14:textId="77777777" w:rsidR="003B261E" w:rsidRDefault="00000000">
      <w:pPr>
        <w:spacing w:before="240" w:after="24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Quan sát chính:</w:t>
      </w:r>
    </w:p>
    <w:p w14:paraId="74DAFDB6"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Cả hai nhóm đều có </w:t>
      </w:r>
      <w:r>
        <w:rPr>
          <w:rFonts w:ascii="Times New Roman" w:eastAsia="Times New Roman" w:hAnsi="Times New Roman" w:cs="Times New Roman"/>
          <w:b/>
          <w:sz w:val="26"/>
          <w:szCs w:val="26"/>
        </w:rPr>
        <w:t>phân bố lệch phải mạnh (right-skewed)</w:t>
      </w:r>
      <w:r>
        <w:rPr>
          <w:rFonts w:ascii="Times New Roman" w:eastAsia="Times New Roman" w:hAnsi="Times New Roman" w:cs="Times New Roman"/>
          <w:sz w:val="26"/>
          <w:szCs w:val="26"/>
        </w:rPr>
        <w:t>, tức phần lớn giá trị Insulin tập trung ở mức thấp (dưới 100), trong khi có một số giá trị rất cao kéo dài về bên phải.</w:t>
      </w:r>
    </w:p>
    <w:p w14:paraId="10442C53"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Nhóm </w:t>
      </w:r>
      <w:r>
        <w:rPr>
          <w:rFonts w:ascii="Times New Roman" w:eastAsia="Times New Roman" w:hAnsi="Times New Roman" w:cs="Times New Roman"/>
          <w:i/>
          <w:sz w:val="26"/>
          <w:szCs w:val="26"/>
        </w:rPr>
        <w:t>Diabetic</w:t>
      </w:r>
      <w:r>
        <w:rPr>
          <w:rFonts w:ascii="Times New Roman" w:eastAsia="Times New Roman" w:hAnsi="Times New Roman" w:cs="Times New Roman"/>
          <w:sz w:val="26"/>
          <w:szCs w:val="26"/>
        </w:rPr>
        <w:t xml:space="preserve"> (vàng) có xu hướng có </w:t>
      </w:r>
      <w:r>
        <w:rPr>
          <w:rFonts w:ascii="Times New Roman" w:eastAsia="Times New Roman" w:hAnsi="Times New Roman" w:cs="Times New Roman"/>
          <w:b/>
          <w:sz w:val="26"/>
          <w:szCs w:val="26"/>
        </w:rPr>
        <w:t>giá trị Insulin cao hơn</w:t>
      </w:r>
      <w:r>
        <w:rPr>
          <w:rFonts w:ascii="Times New Roman" w:eastAsia="Times New Roman" w:hAnsi="Times New Roman" w:cs="Times New Roman"/>
          <w:sz w:val="26"/>
          <w:szCs w:val="26"/>
        </w:rPr>
        <w:t xml:space="preserve"> so với nhóm </w:t>
      </w:r>
      <w:r>
        <w:rPr>
          <w:rFonts w:ascii="Times New Roman" w:eastAsia="Times New Roman" w:hAnsi="Times New Roman" w:cs="Times New Roman"/>
          <w:i/>
          <w:sz w:val="26"/>
          <w:szCs w:val="26"/>
        </w:rPr>
        <w:t>Healthy</w:t>
      </w:r>
      <w:r>
        <w:rPr>
          <w:rFonts w:ascii="Times New Roman" w:eastAsia="Times New Roman" w:hAnsi="Times New Roman" w:cs="Times New Roman"/>
          <w:sz w:val="26"/>
          <w:szCs w:val="26"/>
        </w:rPr>
        <w:t>.</w:t>
      </w:r>
    </w:p>
    <w:p w14:paraId="226533B6"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Một số điểm dữ liệu rất cao (trên 400–800) có thể là </w:t>
      </w:r>
      <w:r>
        <w:rPr>
          <w:rFonts w:ascii="Times New Roman" w:eastAsia="Times New Roman" w:hAnsi="Times New Roman" w:cs="Times New Roman"/>
          <w:b/>
          <w:sz w:val="26"/>
          <w:szCs w:val="26"/>
        </w:rPr>
        <w:t>giá trị ngoại lai (outliers)</w:t>
      </w:r>
      <w:r>
        <w:rPr>
          <w:rFonts w:ascii="Times New Roman" w:eastAsia="Times New Roman" w:hAnsi="Times New Roman" w:cs="Times New Roman"/>
          <w:sz w:val="26"/>
          <w:szCs w:val="26"/>
        </w:rPr>
        <w:t>.</w:t>
      </w:r>
    </w:p>
    <w:p w14:paraId="1F7D9281"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khả năng tồn tại </w:t>
      </w:r>
      <w:r>
        <w:rPr>
          <w:rFonts w:ascii="Times New Roman" w:eastAsia="Times New Roman" w:hAnsi="Times New Roman" w:cs="Times New Roman"/>
          <w:b/>
          <w:sz w:val="26"/>
          <w:szCs w:val="26"/>
        </w:rPr>
        <w:t>giá trị thiếu (missing values)</w:t>
      </w:r>
      <w:r>
        <w:rPr>
          <w:rFonts w:ascii="Times New Roman" w:eastAsia="Times New Roman" w:hAnsi="Times New Roman" w:cs="Times New Roman"/>
          <w:sz w:val="26"/>
          <w:szCs w:val="26"/>
        </w:rPr>
        <w:t xml:space="preserve"> hoặc </w:t>
      </w:r>
      <w:r>
        <w:rPr>
          <w:rFonts w:ascii="Times New Roman" w:eastAsia="Times New Roman" w:hAnsi="Times New Roman" w:cs="Times New Roman"/>
          <w:b/>
          <w:sz w:val="26"/>
          <w:szCs w:val="26"/>
        </w:rPr>
        <w:t>0 bất thường</w:t>
      </w:r>
      <w:r>
        <w:rPr>
          <w:rFonts w:ascii="Times New Roman" w:eastAsia="Times New Roman" w:hAnsi="Times New Roman" w:cs="Times New Roman"/>
          <w:sz w:val="26"/>
          <w:szCs w:val="26"/>
        </w:rPr>
        <w:t>, do đó cần được xử lý (ví dụ: thay bằng trung vị hoặc giá trị ước lượng).</w:t>
      </w:r>
    </w:p>
    <w:p w14:paraId="2F6A19FC" w14:textId="77777777" w:rsidR="003B261E" w:rsidRDefault="00000000">
      <w:pPr>
        <w:spacing w:before="240" w:after="24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luận:</w:t>
      </w:r>
    </w:p>
    <w:p w14:paraId="14739817" w14:textId="77777777" w:rsidR="003B261E" w:rsidRDefault="00000000">
      <w:pPr>
        <w:spacing w:before="240" w:after="240"/>
        <w:ind w:left="720"/>
        <w:rPr>
          <w:rFonts w:ascii="Times New Roman" w:eastAsia="Times New Roman" w:hAnsi="Times New Roman" w:cs="Times New Roman"/>
          <w:sz w:val="26"/>
          <w:szCs w:val="26"/>
        </w:rPr>
      </w:pPr>
      <w:sdt>
        <w:sdtPr>
          <w:tag w:val="goog_rdk_19"/>
          <w:id w:val="1563529698"/>
        </w:sdtPr>
        <w:sdtContent>
          <w:r>
            <w:rPr>
              <w:rFonts w:ascii="Caudex" w:eastAsia="Caudex" w:hAnsi="Caudex" w:cs="Caudex"/>
              <w:sz w:val="26"/>
              <w:szCs w:val="26"/>
            </w:rPr>
            <w:t xml:space="preserve">Phân bố không chuẩn, có nhiều ngoại lệ → cần </w:t>
          </w:r>
        </w:sdtContent>
      </w:sdt>
      <w:r>
        <w:rPr>
          <w:rFonts w:ascii="Times New Roman" w:eastAsia="Times New Roman" w:hAnsi="Times New Roman" w:cs="Times New Roman"/>
          <w:b/>
          <w:sz w:val="26"/>
          <w:szCs w:val="26"/>
        </w:rPr>
        <w:t>chuẩn hóa dữ liệu Insulin</w:t>
      </w:r>
      <w:r>
        <w:rPr>
          <w:rFonts w:ascii="Times New Roman" w:eastAsia="Times New Roman" w:hAnsi="Times New Roman" w:cs="Times New Roman"/>
          <w:sz w:val="26"/>
          <w:szCs w:val="26"/>
        </w:rPr>
        <w:t xml:space="preserve"> trước khi sử dụng cho mô hình.</w:t>
      </w:r>
    </w:p>
    <w:p w14:paraId="319E5F08"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Việc thay thế giá trị thiếu bằng </w:t>
      </w:r>
      <w:r>
        <w:rPr>
          <w:rFonts w:ascii="Times New Roman" w:eastAsia="Times New Roman" w:hAnsi="Times New Roman" w:cs="Times New Roman"/>
          <w:b/>
          <w:sz w:val="26"/>
          <w:szCs w:val="26"/>
        </w:rPr>
        <w:t>trung vị theo nhóm (healthy/diabetic)</w:t>
      </w:r>
      <w:r>
        <w:rPr>
          <w:rFonts w:ascii="Times New Roman" w:eastAsia="Times New Roman" w:hAnsi="Times New Roman" w:cs="Times New Roman"/>
          <w:sz w:val="26"/>
          <w:szCs w:val="26"/>
        </w:rPr>
        <w:t xml:space="preserve"> là phù hợp để bảo toàn đặc trưng phân bố.</w:t>
      </w:r>
    </w:p>
    <w:p w14:paraId="23B083FC"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t>4.2 Glucose</w:t>
      </w:r>
    </w:p>
    <w:p w14:paraId="45C4185D"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Glucose: Nồng độ glucose huyết tương sau 2 giờ trong bài kiểm tra dung nạp glucose đường uống</w:t>
      </w:r>
    </w:p>
    <w:p w14:paraId="0EE77C02"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7C767E0" wp14:editId="17E8D70A">
            <wp:extent cx="5731200" cy="1676400"/>
            <wp:effectExtent l="0" t="0" r="0" b="0"/>
            <wp:docPr id="184372220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7"/>
                    <a:srcRect/>
                    <a:stretch>
                      <a:fillRect/>
                    </a:stretch>
                  </pic:blipFill>
                  <pic:spPr>
                    <a:xfrm>
                      <a:off x="0" y="0"/>
                      <a:ext cx="5731200" cy="1676400"/>
                    </a:xfrm>
                    <a:prstGeom prst="rect">
                      <a:avLst/>
                    </a:prstGeom>
                    <a:ln/>
                  </pic:spPr>
                </pic:pic>
              </a:graphicData>
            </a:graphic>
          </wp:inline>
        </w:drawing>
      </w:r>
    </w:p>
    <w:p w14:paraId="618D127F" w14:textId="77777777" w:rsidR="003B261E" w:rsidRDefault="00000000">
      <w:pPr>
        <w:spacing w:before="240" w:after="24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Quan sát chính:</w:t>
      </w:r>
    </w:p>
    <w:p w14:paraId="7C0B6DB2"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Nhóm </w:t>
      </w:r>
      <w:r>
        <w:rPr>
          <w:rFonts w:ascii="Times New Roman" w:eastAsia="Times New Roman" w:hAnsi="Times New Roman" w:cs="Times New Roman"/>
          <w:i/>
          <w:sz w:val="26"/>
          <w:szCs w:val="26"/>
        </w:rPr>
        <w:t>Healthy</w:t>
      </w:r>
      <w:r>
        <w:rPr>
          <w:rFonts w:ascii="Times New Roman" w:eastAsia="Times New Roman" w:hAnsi="Times New Roman" w:cs="Times New Roman"/>
          <w:sz w:val="26"/>
          <w:szCs w:val="26"/>
        </w:rPr>
        <w:t xml:space="preserve"> có phân bố </w:t>
      </w:r>
      <w:r>
        <w:rPr>
          <w:rFonts w:ascii="Times New Roman" w:eastAsia="Times New Roman" w:hAnsi="Times New Roman" w:cs="Times New Roman"/>
          <w:b/>
          <w:sz w:val="26"/>
          <w:szCs w:val="26"/>
        </w:rPr>
        <w:t>tập trung quanh giá trị 100</w:t>
      </w:r>
      <w:r>
        <w:rPr>
          <w:rFonts w:ascii="Times New Roman" w:eastAsia="Times New Roman" w:hAnsi="Times New Roman" w:cs="Times New Roman"/>
          <w:sz w:val="26"/>
          <w:szCs w:val="26"/>
        </w:rPr>
        <w:t>, gần với dạng chuẩn (normal distribution).</w:t>
      </w:r>
    </w:p>
    <w:p w14:paraId="5D7C4484"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Nhóm </w:t>
      </w:r>
      <w:r>
        <w:rPr>
          <w:rFonts w:ascii="Times New Roman" w:eastAsia="Times New Roman" w:hAnsi="Times New Roman" w:cs="Times New Roman"/>
          <w:i/>
          <w:sz w:val="26"/>
          <w:szCs w:val="26"/>
        </w:rPr>
        <w:t>Diabetic</w:t>
      </w:r>
      <w:r>
        <w:rPr>
          <w:rFonts w:ascii="Times New Roman" w:eastAsia="Times New Roman" w:hAnsi="Times New Roman" w:cs="Times New Roman"/>
          <w:sz w:val="26"/>
          <w:szCs w:val="26"/>
        </w:rPr>
        <w:t xml:space="preserve"> có phân bố </w:t>
      </w:r>
      <w:r>
        <w:rPr>
          <w:rFonts w:ascii="Times New Roman" w:eastAsia="Times New Roman" w:hAnsi="Times New Roman" w:cs="Times New Roman"/>
          <w:b/>
          <w:sz w:val="26"/>
          <w:szCs w:val="26"/>
        </w:rPr>
        <w:t>dịch sang phải rõ rệt</w:t>
      </w:r>
      <w:r>
        <w:rPr>
          <w:rFonts w:ascii="Times New Roman" w:eastAsia="Times New Roman" w:hAnsi="Times New Roman" w:cs="Times New Roman"/>
          <w:sz w:val="26"/>
          <w:szCs w:val="26"/>
        </w:rPr>
        <w:t>, với giá trị trung bình và đỉnh phân bố cao hơn (~130–150).</w:t>
      </w:r>
    </w:p>
    <w:p w14:paraId="035D69BA"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một số giá trị rất thấp hoặc bằng 0, đây có thể là </w:t>
      </w:r>
      <w:r>
        <w:rPr>
          <w:rFonts w:ascii="Times New Roman" w:eastAsia="Times New Roman" w:hAnsi="Times New Roman" w:cs="Times New Roman"/>
          <w:b/>
          <w:sz w:val="26"/>
          <w:szCs w:val="26"/>
        </w:rPr>
        <w:t>giá trị thiếu (missing hoặc đo sai)</w:t>
      </w:r>
      <w:r>
        <w:rPr>
          <w:rFonts w:ascii="Times New Roman" w:eastAsia="Times New Roman" w:hAnsi="Times New Roman" w:cs="Times New Roman"/>
          <w:sz w:val="26"/>
          <w:szCs w:val="26"/>
        </w:rPr>
        <w:t>.</w:t>
      </w:r>
    </w:p>
    <w:p w14:paraId="31ADBC05"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Sự chênh lệch rõ rệt giữa hai đường mật độ cho thấy </w:t>
      </w:r>
      <w:r>
        <w:rPr>
          <w:rFonts w:ascii="Times New Roman" w:eastAsia="Times New Roman" w:hAnsi="Times New Roman" w:cs="Times New Roman"/>
          <w:b/>
          <w:sz w:val="26"/>
          <w:szCs w:val="26"/>
        </w:rPr>
        <w:t>Glucose là biến có tính phân biệt mạnh giữa hai nhóm</w:t>
      </w:r>
      <w:r>
        <w:rPr>
          <w:rFonts w:ascii="Times New Roman" w:eastAsia="Times New Roman" w:hAnsi="Times New Roman" w:cs="Times New Roman"/>
          <w:sz w:val="26"/>
          <w:szCs w:val="26"/>
        </w:rPr>
        <w:t>.</w:t>
      </w:r>
    </w:p>
    <w:p w14:paraId="7112CF2D" w14:textId="77777777" w:rsidR="003B261E" w:rsidRDefault="00000000">
      <w:pPr>
        <w:spacing w:before="240" w:after="24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luận:</w:t>
      </w:r>
    </w:p>
    <w:p w14:paraId="79A2D67F"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Biến </w:t>
      </w:r>
      <w:r>
        <w:rPr>
          <w:rFonts w:ascii="Times New Roman" w:eastAsia="Times New Roman" w:hAnsi="Times New Roman" w:cs="Times New Roman"/>
          <w:i/>
          <w:sz w:val="26"/>
          <w:szCs w:val="26"/>
        </w:rPr>
        <w:t>Glucose</w:t>
      </w:r>
      <w:r>
        <w:rPr>
          <w:rFonts w:ascii="Times New Roman" w:eastAsia="Times New Roman" w:hAnsi="Times New Roman" w:cs="Times New Roman"/>
          <w:sz w:val="26"/>
          <w:szCs w:val="26"/>
        </w:rPr>
        <w:t xml:space="preserve"> có vai trò quan trọng trong việc phân loại tình trạng tiểu đường.</w:t>
      </w:r>
    </w:p>
    <w:p w14:paraId="770BCEBA"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Cần kiểm tra và </w:t>
      </w:r>
      <w:r>
        <w:rPr>
          <w:rFonts w:ascii="Times New Roman" w:eastAsia="Times New Roman" w:hAnsi="Times New Roman" w:cs="Times New Roman"/>
          <w:b/>
          <w:sz w:val="26"/>
          <w:szCs w:val="26"/>
        </w:rPr>
        <w:t>xử lý giá trị 0 hoặc thiếu</w:t>
      </w:r>
      <w:r>
        <w:rPr>
          <w:rFonts w:ascii="Times New Roman" w:eastAsia="Times New Roman" w:hAnsi="Times New Roman" w:cs="Times New Roman"/>
          <w:sz w:val="26"/>
          <w:szCs w:val="26"/>
        </w:rPr>
        <w:t xml:space="preserve"> (ví dụ: thay bằng trung vị theo nhóm) để tránh sai lệch.</w:t>
      </w:r>
    </w:p>
    <w:p w14:paraId="1B06BADF"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cần chuẩn hóa mạnh vì phân bố tương đối mượt và có ý nghĩa sinh học rõ ràng.</w:t>
      </w:r>
    </w:p>
    <w:p w14:paraId="6C3BB5E1"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4.3 SkinThickness</w:t>
      </w:r>
    </w:p>
    <w:p w14:paraId="49BD73C5"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SkinThickness: Độ dày nếp gấp da ở cơ tam đầu (mm)</w:t>
      </w:r>
    </w:p>
    <w:p w14:paraId="040F304D"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A8E6C3A" wp14:editId="24DAE5DB">
            <wp:extent cx="5731200" cy="1663700"/>
            <wp:effectExtent l="0" t="0" r="0" b="0"/>
            <wp:docPr id="184372225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48"/>
                    <a:srcRect/>
                    <a:stretch>
                      <a:fillRect/>
                    </a:stretch>
                  </pic:blipFill>
                  <pic:spPr>
                    <a:xfrm>
                      <a:off x="0" y="0"/>
                      <a:ext cx="5731200" cy="1663700"/>
                    </a:xfrm>
                    <a:prstGeom prst="rect">
                      <a:avLst/>
                    </a:prstGeom>
                    <a:ln/>
                  </pic:spPr>
                </pic:pic>
              </a:graphicData>
            </a:graphic>
          </wp:inline>
        </w:drawing>
      </w:r>
    </w:p>
    <w:p w14:paraId="55BCA462" w14:textId="77777777" w:rsidR="003B261E" w:rsidRDefault="00000000">
      <w:pPr>
        <w:spacing w:before="240" w:after="24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Quan sát chính:</w:t>
      </w:r>
    </w:p>
    <w:p w14:paraId="40FB1619"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Cả hai nhóm đều có </w:t>
      </w:r>
      <w:r>
        <w:rPr>
          <w:rFonts w:ascii="Times New Roman" w:eastAsia="Times New Roman" w:hAnsi="Times New Roman" w:cs="Times New Roman"/>
          <w:b/>
          <w:sz w:val="26"/>
          <w:szCs w:val="26"/>
        </w:rPr>
        <w:t>nhiều giá trị bằng 0</w:t>
      </w:r>
      <w:r>
        <w:rPr>
          <w:rFonts w:ascii="Times New Roman" w:eastAsia="Times New Roman" w:hAnsi="Times New Roman" w:cs="Times New Roman"/>
          <w:sz w:val="26"/>
          <w:szCs w:val="26"/>
        </w:rPr>
        <w:t xml:space="preserve">, điều này </w:t>
      </w:r>
      <w:r>
        <w:rPr>
          <w:rFonts w:ascii="Times New Roman" w:eastAsia="Times New Roman" w:hAnsi="Times New Roman" w:cs="Times New Roman"/>
          <w:b/>
          <w:sz w:val="26"/>
          <w:szCs w:val="26"/>
        </w:rPr>
        <w:t>không hợp lý về mặt sinh học</w:t>
      </w:r>
      <w:r>
        <w:rPr>
          <w:rFonts w:ascii="Times New Roman" w:eastAsia="Times New Roman" w:hAnsi="Times New Roman" w:cs="Times New Roman"/>
          <w:sz w:val="26"/>
          <w:szCs w:val="26"/>
        </w:rPr>
        <w:t xml:space="preserve"> → có khả năng là </w:t>
      </w:r>
      <w:r>
        <w:rPr>
          <w:rFonts w:ascii="Times New Roman" w:eastAsia="Times New Roman" w:hAnsi="Times New Roman" w:cs="Times New Roman"/>
          <w:b/>
          <w:sz w:val="26"/>
          <w:szCs w:val="26"/>
        </w:rPr>
        <w:t>giá trị thiếu (missing values)</w:t>
      </w:r>
      <w:r>
        <w:rPr>
          <w:rFonts w:ascii="Times New Roman" w:eastAsia="Times New Roman" w:hAnsi="Times New Roman" w:cs="Times New Roman"/>
          <w:sz w:val="26"/>
          <w:szCs w:val="26"/>
        </w:rPr>
        <w:t xml:space="preserve"> được ghi là 0.</w:t>
      </w:r>
    </w:p>
    <w:p w14:paraId="7B8B9665"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Phân bố của cả hai nhóm đều </w:t>
      </w:r>
      <w:r>
        <w:rPr>
          <w:rFonts w:ascii="Times New Roman" w:eastAsia="Times New Roman" w:hAnsi="Times New Roman" w:cs="Times New Roman"/>
          <w:b/>
          <w:sz w:val="26"/>
          <w:szCs w:val="26"/>
        </w:rPr>
        <w:t>nghiêng phải</w:t>
      </w:r>
      <w:r>
        <w:rPr>
          <w:rFonts w:ascii="Times New Roman" w:eastAsia="Times New Roman" w:hAnsi="Times New Roman" w:cs="Times New Roman"/>
          <w:sz w:val="26"/>
          <w:szCs w:val="26"/>
        </w:rPr>
        <w:t xml:space="preserve"> (right-skewed), tập trung chủ yếu ở khoảng </w:t>
      </w:r>
      <w:r>
        <w:rPr>
          <w:rFonts w:ascii="Times New Roman" w:eastAsia="Times New Roman" w:hAnsi="Times New Roman" w:cs="Times New Roman"/>
          <w:b/>
          <w:sz w:val="26"/>
          <w:szCs w:val="26"/>
        </w:rPr>
        <w:t>10–40</w:t>
      </w:r>
      <w:r>
        <w:rPr>
          <w:rFonts w:ascii="Times New Roman" w:eastAsia="Times New Roman" w:hAnsi="Times New Roman" w:cs="Times New Roman"/>
          <w:sz w:val="26"/>
          <w:szCs w:val="26"/>
        </w:rPr>
        <w:t>.</w:t>
      </w:r>
    </w:p>
    <w:p w14:paraId="35158E50"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Nhóm </w:t>
      </w:r>
      <w:r>
        <w:rPr>
          <w:rFonts w:ascii="Times New Roman" w:eastAsia="Times New Roman" w:hAnsi="Times New Roman" w:cs="Times New Roman"/>
          <w:i/>
          <w:sz w:val="26"/>
          <w:szCs w:val="26"/>
        </w:rPr>
        <w:t>Diabetic</w:t>
      </w:r>
      <w:r>
        <w:rPr>
          <w:rFonts w:ascii="Times New Roman" w:eastAsia="Times New Roman" w:hAnsi="Times New Roman" w:cs="Times New Roman"/>
          <w:sz w:val="26"/>
          <w:szCs w:val="26"/>
        </w:rPr>
        <w:t xml:space="preserve"> có xu hướng có giá trị </w:t>
      </w:r>
      <w:r>
        <w:rPr>
          <w:rFonts w:ascii="Times New Roman" w:eastAsia="Times New Roman" w:hAnsi="Times New Roman" w:cs="Times New Roman"/>
          <w:i/>
          <w:sz w:val="26"/>
          <w:szCs w:val="26"/>
        </w:rPr>
        <w:t>SkinThickness</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cao hơn một chút</w:t>
      </w:r>
      <w:r>
        <w:rPr>
          <w:rFonts w:ascii="Times New Roman" w:eastAsia="Times New Roman" w:hAnsi="Times New Roman" w:cs="Times New Roman"/>
          <w:sz w:val="26"/>
          <w:szCs w:val="26"/>
        </w:rPr>
        <w:t xml:space="preserve"> so với nhóm </w:t>
      </w:r>
      <w:r>
        <w:rPr>
          <w:rFonts w:ascii="Times New Roman" w:eastAsia="Times New Roman" w:hAnsi="Times New Roman" w:cs="Times New Roman"/>
          <w:i/>
          <w:sz w:val="26"/>
          <w:szCs w:val="26"/>
        </w:rPr>
        <w:t>Healthy</w:t>
      </w:r>
      <w:r>
        <w:rPr>
          <w:rFonts w:ascii="Times New Roman" w:eastAsia="Times New Roman" w:hAnsi="Times New Roman" w:cs="Times New Roman"/>
          <w:sz w:val="26"/>
          <w:szCs w:val="26"/>
        </w:rPr>
        <w:t xml:space="preserve">, tuy nhiên </w:t>
      </w:r>
      <w:r>
        <w:rPr>
          <w:rFonts w:ascii="Times New Roman" w:eastAsia="Times New Roman" w:hAnsi="Times New Roman" w:cs="Times New Roman"/>
          <w:b/>
          <w:sz w:val="26"/>
          <w:szCs w:val="26"/>
        </w:rPr>
        <w:t>sự khác biệt không rõ ràng</w:t>
      </w:r>
      <w:r>
        <w:rPr>
          <w:rFonts w:ascii="Times New Roman" w:eastAsia="Times New Roman" w:hAnsi="Times New Roman" w:cs="Times New Roman"/>
          <w:sz w:val="26"/>
          <w:szCs w:val="26"/>
        </w:rPr>
        <w:t>.</w:t>
      </w:r>
    </w:p>
    <w:p w14:paraId="17016304"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Phần lớn dữ liệu nằm trong khoảng </w:t>
      </w:r>
      <w:r>
        <w:rPr>
          <w:rFonts w:ascii="Times New Roman" w:eastAsia="Times New Roman" w:hAnsi="Times New Roman" w:cs="Times New Roman"/>
          <w:b/>
          <w:sz w:val="26"/>
          <w:szCs w:val="26"/>
        </w:rPr>
        <w:t>0–50</w:t>
      </w:r>
      <w:r>
        <w:rPr>
          <w:rFonts w:ascii="Times New Roman" w:eastAsia="Times New Roman" w:hAnsi="Times New Roman" w:cs="Times New Roman"/>
          <w:sz w:val="26"/>
          <w:szCs w:val="26"/>
        </w:rPr>
        <w:t>, rất ít điểm vượt quá 60.</w:t>
      </w:r>
    </w:p>
    <w:p w14:paraId="2B403CAA" w14:textId="77777777" w:rsidR="003B261E" w:rsidRDefault="00000000">
      <w:pPr>
        <w:spacing w:before="240" w:after="24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luận:</w:t>
      </w:r>
    </w:p>
    <w:p w14:paraId="5A63FFAD"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Cần </w:t>
      </w:r>
      <w:r>
        <w:rPr>
          <w:rFonts w:ascii="Times New Roman" w:eastAsia="Times New Roman" w:hAnsi="Times New Roman" w:cs="Times New Roman"/>
          <w:b/>
          <w:sz w:val="26"/>
          <w:szCs w:val="26"/>
        </w:rPr>
        <w:t>xử lý giá trị 0</w:t>
      </w:r>
      <w:r>
        <w:rPr>
          <w:rFonts w:ascii="Times New Roman" w:eastAsia="Times New Roman" w:hAnsi="Times New Roman" w:cs="Times New Roman"/>
          <w:sz w:val="26"/>
          <w:szCs w:val="26"/>
        </w:rPr>
        <w:t xml:space="preserve"> như dữ liệu bị thiếu (có thể thay bằng trung vị theo nhóm).</w:t>
      </w:r>
    </w:p>
    <w:p w14:paraId="49547959"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Biến </w:t>
      </w:r>
      <w:r>
        <w:rPr>
          <w:rFonts w:ascii="Times New Roman" w:eastAsia="Times New Roman" w:hAnsi="Times New Roman" w:cs="Times New Roman"/>
          <w:i/>
          <w:sz w:val="26"/>
          <w:szCs w:val="26"/>
        </w:rPr>
        <w:t>SkinThickness</w:t>
      </w:r>
      <w:r>
        <w:rPr>
          <w:rFonts w:ascii="Times New Roman" w:eastAsia="Times New Roman" w:hAnsi="Times New Roman" w:cs="Times New Roman"/>
          <w:sz w:val="26"/>
          <w:szCs w:val="26"/>
        </w:rPr>
        <w:t xml:space="preserve"> có thể mang </w:t>
      </w:r>
      <w:r>
        <w:rPr>
          <w:rFonts w:ascii="Times New Roman" w:eastAsia="Times New Roman" w:hAnsi="Times New Roman" w:cs="Times New Roman"/>
          <w:b/>
          <w:sz w:val="26"/>
          <w:szCs w:val="26"/>
        </w:rPr>
        <w:t>một phần thông tin phân biệt</w:t>
      </w:r>
      <w:r>
        <w:rPr>
          <w:rFonts w:ascii="Times New Roman" w:eastAsia="Times New Roman" w:hAnsi="Times New Roman" w:cs="Times New Roman"/>
          <w:sz w:val="26"/>
          <w:szCs w:val="26"/>
        </w:rPr>
        <w:t xml:space="preserve"> nhưng </w:t>
      </w:r>
      <w:r>
        <w:rPr>
          <w:rFonts w:ascii="Times New Roman" w:eastAsia="Times New Roman" w:hAnsi="Times New Roman" w:cs="Times New Roman"/>
          <w:b/>
          <w:sz w:val="26"/>
          <w:szCs w:val="26"/>
        </w:rPr>
        <w:t>không mạnh</w:t>
      </w:r>
      <w:r>
        <w:rPr>
          <w:rFonts w:ascii="Times New Roman" w:eastAsia="Times New Roman" w:hAnsi="Times New Roman" w:cs="Times New Roman"/>
          <w:sz w:val="26"/>
          <w:szCs w:val="26"/>
        </w:rPr>
        <w:t xml:space="preserve"> như </w:t>
      </w:r>
      <w:r>
        <w:rPr>
          <w:rFonts w:ascii="Times New Roman" w:eastAsia="Times New Roman" w:hAnsi="Times New Roman" w:cs="Times New Roman"/>
          <w:i/>
          <w:sz w:val="26"/>
          <w:szCs w:val="26"/>
        </w:rPr>
        <w:t>Glucose</w:t>
      </w:r>
      <w:r>
        <w:rPr>
          <w:rFonts w:ascii="Times New Roman" w:eastAsia="Times New Roman" w:hAnsi="Times New Roman" w:cs="Times New Roman"/>
          <w:sz w:val="26"/>
          <w:szCs w:val="26"/>
        </w:rPr>
        <w:t>.</w:t>
      </w:r>
    </w:p>
    <w:p w14:paraId="48C01B94"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cần </w:t>
      </w:r>
      <w:r>
        <w:rPr>
          <w:rFonts w:ascii="Times New Roman" w:eastAsia="Times New Roman" w:hAnsi="Times New Roman" w:cs="Times New Roman"/>
          <w:b/>
          <w:sz w:val="26"/>
          <w:szCs w:val="26"/>
        </w:rPr>
        <w:t>chuẩn hóa (scaling)</w:t>
      </w:r>
      <w:r>
        <w:rPr>
          <w:rFonts w:ascii="Times New Roman" w:eastAsia="Times New Roman" w:hAnsi="Times New Roman" w:cs="Times New Roman"/>
          <w:sz w:val="26"/>
          <w:szCs w:val="26"/>
        </w:rPr>
        <w:t xml:space="preserve"> nếu dùng cho các mô hình nhạy với khoảng giá trị (như KNN, SVM).</w:t>
      </w:r>
    </w:p>
    <w:p w14:paraId="0CEEEB37"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4.4 BloodPressure</w:t>
      </w:r>
    </w:p>
    <w:p w14:paraId="44C2466A"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BloodPressure: Huyết áp tâm trương (mm Hg)</w:t>
      </w:r>
    </w:p>
    <w:p w14:paraId="6C143B81"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CB0D4E7" wp14:editId="26E493A9">
            <wp:extent cx="5731200" cy="1676400"/>
            <wp:effectExtent l="0" t="0" r="0" b="0"/>
            <wp:docPr id="18437221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5731200" cy="1676400"/>
                    </a:xfrm>
                    <a:prstGeom prst="rect">
                      <a:avLst/>
                    </a:prstGeom>
                    <a:ln/>
                  </pic:spPr>
                </pic:pic>
              </a:graphicData>
            </a:graphic>
          </wp:inline>
        </w:drawing>
      </w:r>
    </w:p>
    <w:p w14:paraId="5F3BAC63" w14:textId="77777777" w:rsidR="003B261E" w:rsidRDefault="00000000">
      <w:pPr>
        <w:spacing w:before="240" w:after="24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Quan sát chính:</w:t>
      </w:r>
    </w:p>
    <w:p w14:paraId="0F513ACB"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Cả hai nhóm đều có </w:t>
      </w:r>
      <w:r>
        <w:rPr>
          <w:rFonts w:ascii="Times New Roman" w:eastAsia="Times New Roman" w:hAnsi="Times New Roman" w:cs="Times New Roman"/>
          <w:b/>
          <w:sz w:val="26"/>
          <w:szCs w:val="26"/>
        </w:rPr>
        <w:t>một số lượng đáng kể giá trị bằng 0</w:t>
      </w:r>
      <w:r>
        <w:rPr>
          <w:rFonts w:ascii="Times New Roman" w:eastAsia="Times New Roman" w:hAnsi="Times New Roman" w:cs="Times New Roman"/>
          <w:sz w:val="26"/>
          <w:szCs w:val="26"/>
        </w:rPr>
        <w:t xml:space="preserve">, điều này </w:t>
      </w:r>
      <w:r>
        <w:rPr>
          <w:rFonts w:ascii="Times New Roman" w:eastAsia="Times New Roman" w:hAnsi="Times New Roman" w:cs="Times New Roman"/>
          <w:b/>
          <w:sz w:val="26"/>
          <w:szCs w:val="26"/>
        </w:rPr>
        <w:t>không thực tế về mặt sinh lý</w:t>
      </w:r>
      <w:r>
        <w:rPr>
          <w:rFonts w:ascii="Times New Roman" w:eastAsia="Times New Roman" w:hAnsi="Times New Roman" w:cs="Times New Roman"/>
          <w:sz w:val="26"/>
          <w:szCs w:val="26"/>
        </w:rPr>
        <w:t xml:space="preserve"> → nhiều khả năng là </w:t>
      </w:r>
      <w:r>
        <w:rPr>
          <w:rFonts w:ascii="Times New Roman" w:eastAsia="Times New Roman" w:hAnsi="Times New Roman" w:cs="Times New Roman"/>
          <w:b/>
          <w:sz w:val="26"/>
          <w:szCs w:val="26"/>
        </w:rPr>
        <w:t>giá trị bị thiếu (missing values)</w:t>
      </w:r>
      <w:r>
        <w:rPr>
          <w:rFonts w:ascii="Times New Roman" w:eastAsia="Times New Roman" w:hAnsi="Times New Roman" w:cs="Times New Roman"/>
          <w:sz w:val="26"/>
          <w:szCs w:val="26"/>
        </w:rPr>
        <w:t>.</w:t>
      </w:r>
    </w:p>
    <w:p w14:paraId="3A4935A5"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Phân bố của hai nhóm có </w:t>
      </w:r>
      <w:r>
        <w:rPr>
          <w:rFonts w:ascii="Times New Roman" w:eastAsia="Times New Roman" w:hAnsi="Times New Roman" w:cs="Times New Roman"/>
          <w:b/>
          <w:sz w:val="26"/>
          <w:szCs w:val="26"/>
        </w:rPr>
        <w:t>hình dạng gần chuẩn (normal-like)</w:t>
      </w:r>
      <w:r>
        <w:rPr>
          <w:rFonts w:ascii="Times New Roman" w:eastAsia="Times New Roman" w:hAnsi="Times New Roman" w:cs="Times New Roman"/>
          <w:sz w:val="26"/>
          <w:szCs w:val="26"/>
        </w:rPr>
        <w:t xml:space="preserve">, tập trung chủ yếu quanh mức </w:t>
      </w:r>
      <w:r>
        <w:rPr>
          <w:rFonts w:ascii="Times New Roman" w:eastAsia="Times New Roman" w:hAnsi="Times New Roman" w:cs="Times New Roman"/>
          <w:b/>
          <w:sz w:val="26"/>
          <w:szCs w:val="26"/>
        </w:rPr>
        <w:t>60–85 mmHg</w:t>
      </w:r>
      <w:r>
        <w:rPr>
          <w:rFonts w:ascii="Times New Roman" w:eastAsia="Times New Roman" w:hAnsi="Times New Roman" w:cs="Times New Roman"/>
          <w:sz w:val="26"/>
          <w:szCs w:val="26"/>
        </w:rPr>
        <w:t>.</w:t>
      </w:r>
    </w:p>
    <w:p w14:paraId="259BC1C0"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Nhóm </w:t>
      </w:r>
      <w:r>
        <w:rPr>
          <w:rFonts w:ascii="Times New Roman" w:eastAsia="Times New Roman" w:hAnsi="Times New Roman" w:cs="Times New Roman"/>
          <w:i/>
          <w:sz w:val="26"/>
          <w:szCs w:val="26"/>
        </w:rPr>
        <w:t>Diabetic</w:t>
      </w:r>
      <w:r>
        <w:rPr>
          <w:rFonts w:ascii="Times New Roman" w:eastAsia="Times New Roman" w:hAnsi="Times New Roman" w:cs="Times New Roman"/>
          <w:sz w:val="26"/>
          <w:szCs w:val="26"/>
        </w:rPr>
        <w:t xml:space="preserve"> có xu hướng </w:t>
      </w:r>
      <w:r>
        <w:rPr>
          <w:rFonts w:ascii="Times New Roman" w:eastAsia="Times New Roman" w:hAnsi="Times New Roman" w:cs="Times New Roman"/>
          <w:b/>
          <w:sz w:val="26"/>
          <w:szCs w:val="26"/>
        </w:rPr>
        <w:t>huyết áp cao hơn một chút</w:t>
      </w:r>
      <w:r>
        <w:rPr>
          <w:rFonts w:ascii="Times New Roman" w:eastAsia="Times New Roman" w:hAnsi="Times New Roman" w:cs="Times New Roman"/>
          <w:sz w:val="26"/>
          <w:szCs w:val="26"/>
        </w:rPr>
        <w:t xml:space="preserve"> so với nhóm </w:t>
      </w:r>
      <w:r>
        <w:rPr>
          <w:rFonts w:ascii="Times New Roman" w:eastAsia="Times New Roman" w:hAnsi="Times New Roman" w:cs="Times New Roman"/>
          <w:i/>
          <w:sz w:val="26"/>
          <w:szCs w:val="26"/>
        </w:rPr>
        <w:t>Healthy</w:t>
      </w:r>
      <w:r>
        <w:rPr>
          <w:rFonts w:ascii="Times New Roman" w:eastAsia="Times New Roman" w:hAnsi="Times New Roman" w:cs="Times New Roman"/>
          <w:sz w:val="26"/>
          <w:szCs w:val="26"/>
        </w:rPr>
        <w:t>, thể hiện qua đường cong dịch nhẹ sang phải.</w:t>
      </w:r>
    </w:p>
    <w:p w14:paraId="6364AF2D"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Dữ liệu phân bố khá rộng (từ 0 đến trên 120), nhưng phần lớn giá trị nằm trong vùng </w:t>
      </w:r>
      <w:r>
        <w:rPr>
          <w:rFonts w:ascii="Times New Roman" w:eastAsia="Times New Roman" w:hAnsi="Times New Roman" w:cs="Times New Roman"/>
          <w:b/>
          <w:sz w:val="26"/>
          <w:szCs w:val="26"/>
        </w:rPr>
        <w:t>60–90</w:t>
      </w:r>
      <w:r>
        <w:rPr>
          <w:rFonts w:ascii="Times New Roman" w:eastAsia="Times New Roman" w:hAnsi="Times New Roman" w:cs="Times New Roman"/>
          <w:sz w:val="26"/>
          <w:szCs w:val="26"/>
        </w:rPr>
        <w:t>, tương ứng mức huyết áp bình thường.</w:t>
      </w:r>
    </w:p>
    <w:p w14:paraId="28A135AE" w14:textId="77777777" w:rsidR="003B261E" w:rsidRDefault="00000000">
      <w:pPr>
        <w:spacing w:before="240" w:after="24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luận:</w:t>
      </w:r>
    </w:p>
    <w:p w14:paraId="4B951001"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Cần </w:t>
      </w:r>
      <w:r>
        <w:rPr>
          <w:rFonts w:ascii="Times New Roman" w:eastAsia="Times New Roman" w:hAnsi="Times New Roman" w:cs="Times New Roman"/>
          <w:b/>
          <w:sz w:val="26"/>
          <w:szCs w:val="26"/>
        </w:rPr>
        <w:t>xử lý các giá trị 0</w:t>
      </w:r>
      <w:r>
        <w:rPr>
          <w:rFonts w:ascii="Times New Roman" w:eastAsia="Times New Roman" w:hAnsi="Times New Roman" w:cs="Times New Roman"/>
          <w:sz w:val="26"/>
          <w:szCs w:val="26"/>
        </w:rPr>
        <w:t xml:space="preserve"> vì đây có thể là dữ liệu bị thiếu.</w:t>
      </w:r>
      <w:r>
        <w:rPr>
          <w:rFonts w:ascii="Times New Roman" w:eastAsia="Times New Roman" w:hAnsi="Times New Roman" w:cs="Times New Roman"/>
          <w:sz w:val="26"/>
          <w:szCs w:val="26"/>
        </w:rPr>
        <w:br/>
        <w:t xml:space="preserve">Biến </w:t>
      </w:r>
      <w:r>
        <w:rPr>
          <w:rFonts w:ascii="Times New Roman" w:eastAsia="Times New Roman" w:hAnsi="Times New Roman" w:cs="Times New Roman"/>
          <w:i/>
          <w:sz w:val="26"/>
          <w:szCs w:val="26"/>
        </w:rPr>
        <w:t>BloodPressure</w:t>
      </w:r>
      <w:r>
        <w:rPr>
          <w:rFonts w:ascii="Times New Roman" w:eastAsia="Times New Roman" w:hAnsi="Times New Roman" w:cs="Times New Roman"/>
          <w:sz w:val="26"/>
          <w:szCs w:val="26"/>
        </w:rPr>
        <w:t xml:space="preserve"> có thể </w:t>
      </w:r>
      <w:r>
        <w:rPr>
          <w:rFonts w:ascii="Times New Roman" w:eastAsia="Times New Roman" w:hAnsi="Times New Roman" w:cs="Times New Roman"/>
          <w:b/>
          <w:sz w:val="26"/>
          <w:szCs w:val="26"/>
        </w:rPr>
        <w:t>có liên quan yếu đến bệnh tiểu đường</w:t>
      </w:r>
      <w:r>
        <w:rPr>
          <w:rFonts w:ascii="Times New Roman" w:eastAsia="Times New Roman" w:hAnsi="Times New Roman" w:cs="Times New Roman"/>
          <w:sz w:val="26"/>
          <w:szCs w:val="26"/>
        </w:rPr>
        <w:t>, vì người tiểu đường thường có huyết áp cao hơn trung bình.</w:t>
      </w:r>
    </w:p>
    <w:p w14:paraId="3093CE41"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xử lý missing values, có thể dùng biến này để </w:t>
      </w:r>
      <w:r>
        <w:rPr>
          <w:rFonts w:ascii="Times New Roman" w:eastAsia="Times New Roman" w:hAnsi="Times New Roman" w:cs="Times New Roman"/>
          <w:b/>
          <w:sz w:val="26"/>
          <w:szCs w:val="26"/>
        </w:rPr>
        <w:t>bổ sung thêm tín hiệu sức khỏe tim mạch</w:t>
      </w:r>
      <w:r>
        <w:rPr>
          <w:rFonts w:ascii="Times New Roman" w:eastAsia="Times New Roman" w:hAnsi="Times New Roman" w:cs="Times New Roman"/>
          <w:sz w:val="26"/>
          <w:szCs w:val="26"/>
        </w:rPr>
        <w:t xml:space="preserve"> trong mô hình.</w:t>
      </w:r>
    </w:p>
    <w:p w14:paraId="315C6FED"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4.5 BMI</w:t>
      </w:r>
    </w:p>
    <w:p w14:paraId="423EA88B"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BMI: Chỉ số khối cơ thể (cân nặng tính bằng kg chia cho bình phương chiều cao tính bằng m)</w:t>
      </w:r>
    </w:p>
    <w:p w14:paraId="78D4C757"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A018A0C" wp14:editId="1819A50F">
            <wp:extent cx="5731200" cy="1625600"/>
            <wp:effectExtent l="0" t="0" r="0" b="0"/>
            <wp:docPr id="184372220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0"/>
                    <a:srcRect/>
                    <a:stretch>
                      <a:fillRect/>
                    </a:stretch>
                  </pic:blipFill>
                  <pic:spPr>
                    <a:xfrm>
                      <a:off x="0" y="0"/>
                      <a:ext cx="5731200" cy="1625600"/>
                    </a:xfrm>
                    <a:prstGeom prst="rect">
                      <a:avLst/>
                    </a:prstGeom>
                    <a:ln/>
                  </pic:spPr>
                </pic:pic>
              </a:graphicData>
            </a:graphic>
          </wp:inline>
        </w:drawing>
      </w:r>
    </w:p>
    <w:p w14:paraId="15F0558F" w14:textId="77777777" w:rsidR="003B261E" w:rsidRDefault="00000000">
      <w:pPr>
        <w:spacing w:before="280"/>
        <w:ind w:left="720"/>
        <w:rPr>
          <w:b/>
        </w:rPr>
      </w:pPr>
      <w:r>
        <w:rPr>
          <w:b/>
        </w:rPr>
        <w:t>Quan sát chính:</w:t>
      </w:r>
    </w:p>
    <w:p w14:paraId="400F19A7"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bố có dạng gần chuẩn (normal-like)</w:t>
      </w:r>
      <w:r>
        <w:rPr>
          <w:rFonts w:ascii="Times New Roman" w:eastAsia="Times New Roman" w:hAnsi="Times New Roman" w:cs="Times New Roman"/>
          <w:sz w:val="26"/>
          <w:szCs w:val="26"/>
        </w:rPr>
        <w:t xml:space="preserve"> ở cả hai nhóm, nhưng có phần </w:t>
      </w:r>
      <w:r>
        <w:rPr>
          <w:rFonts w:ascii="Times New Roman" w:eastAsia="Times New Roman" w:hAnsi="Times New Roman" w:cs="Times New Roman"/>
          <w:b/>
          <w:sz w:val="26"/>
          <w:szCs w:val="26"/>
        </w:rPr>
        <w:t>lệch phải (right-skewed)</w:t>
      </w:r>
      <w:r>
        <w:rPr>
          <w:rFonts w:ascii="Times New Roman" w:eastAsia="Times New Roman" w:hAnsi="Times New Roman" w:cs="Times New Roman"/>
          <w:sz w:val="26"/>
          <w:szCs w:val="26"/>
        </w:rPr>
        <w:t xml:space="preserve"> nhẹ, tức là có một số người có BMI cao vượt trội (trên 50–60).</w:t>
      </w:r>
    </w:p>
    <w:p w14:paraId="1E57F92E"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Nhóm Diabetic (vàng)</w:t>
      </w:r>
      <w:r>
        <w:rPr>
          <w:rFonts w:ascii="Times New Roman" w:eastAsia="Times New Roman" w:hAnsi="Times New Roman" w:cs="Times New Roman"/>
          <w:sz w:val="26"/>
          <w:szCs w:val="26"/>
        </w:rPr>
        <w:t xml:space="preserve"> có xu hướng </w:t>
      </w:r>
      <w:r>
        <w:rPr>
          <w:rFonts w:ascii="Times New Roman" w:eastAsia="Times New Roman" w:hAnsi="Times New Roman" w:cs="Times New Roman"/>
          <w:b/>
          <w:sz w:val="26"/>
          <w:szCs w:val="26"/>
        </w:rPr>
        <w:t>BMI cao hơn</w:t>
      </w:r>
      <w:r>
        <w:rPr>
          <w:rFonts w:ascii="Times New Roman" w:eastAsia="Times New Roman" w:hAnsi="Times New Roman" w:cs="Times New Roman"/>
          <w:sz w:val="26"/>
          <w:szCs w:val="26"/>
        </w:rPr>
        <w:t xml:space="preserve"> so với nhóm Healthy (xanh):</w:t>
      </w:r>
    </w:p>
    <w:p w14:paraId="2FFF2790"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Đỉnh phân bố (mode) của nhóm tiểu đường nằm khoảng </w:t>
      </w:r>
      <w:r>
        <w:rPr>
          <w:rFonts w:ascii="Times New Roman" w:eastAsia="Times New Roman" w:hAnsi="Times New Roman" w:cs="Times New Roman"/>
          <w:b/>
          <w:sz w:val="26"/>
          <w:szCs w:val="26"/>
        </w:rPr>
        <w:t>32–35</w:t>
      </w:r>
      <w:r>
        <w:rPr>
          <w:rFonts w:ascii="Times New Roman" w:eastAsia="Times New Roman" w:hAnsi="Times New Roman" w:cs="Times New Roman"/>
          <w:sz w:val="26"/>
          <w:szCs w:val="26"/>
        </w:rPr>
        <w:t>,</w:t>
      </w:r>
    </w:p>
    <w:p w14:paraId="6A9D8E96"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khi nhóm khỏe mạnh tập trung hơn quanh </w:t>
      </w:r>
      <w:r>
        <w:rPr>
          <w:rFonts w:ascii="Times New Roman" w:eastAsia="Times New Roman" w:hAnsi="Times New Roman" w:cs="Times New Roman"/>
          <w:b/>
          <w:sz w:val="26"/>
          <w:szCs w:val="26"/>
        </w:rPr>
        <w:t>27–30</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 xml:space="preserve"> → Cho thấy người tiểu đường thường có tỷ lệ thừa cân hoặc béo phì cao hơn.</w:t>
      </w:r>
    </w:p>
    <w:p w14:paraId="3973F113"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bố của nhóm Healthy hẹp hơn</w:t>
      </w:r>
      <w:r>
        <w:rPr>
          <w:rFonts w:ascii="Times New Roman" w:eastAsia="Times New Roman" w:hAnsi="Times New Roman" w:cs="Times New Roman"/>
          <w:sz w:val="26"/>
          <w:szCs w:val="26"/>
        </w:rPr>
        <w:t>, tức là BMI ít biến động hơn;</w:t>
      </w:r>
      <w:r>
        <w:rPr>
          <w:rFonts w:ascii="Times New Roman" w:eastAsia="Times New Roman" w:hAnsi="Times New Roman" w:cs="Times New Roman"/>
          <w:sz w:val="26"/>
          <w:szCs w:val="26"/>
        </w:rPr>
        <w:br/>
        <w:t xml:space="preserve"> trong khi nhóm Diabetic có </w:t>
      </w:r>
      <w:r>
        <w:rPr>
          <w:rFonts w:ascii="Times New Roman" w:eastAsia="Times New Roman" w:hAnsi="Times New Roman" w:cs="Times New Roman"/>
          <w:b/>
          <w:sz w:val="26"/>
          <w:szCs w:val="26"/>
        </w:rPr>
        <w:t>phổ rộng và giá trị cực đại cao hơn</w:t>
      </w:r>
      <w:r>
        <w:rPr>
          <w:rFonts w:ascii="Times New Roman" w:eastAsia="Times New Roman" w:hAnsi="Times New Roman" w:cs="Times New Roman"/>
          <w:sz w:val="26"/>
          <w:szCs w:val="26"/>
        </w:rPr>
        <w:t>.</w:t>
      </w:r>
    </w:p>
    <w:p w14:paraId="2FF444EA"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Dữ liệu không có giá trị 0 hoặc âm</w:t>
      </w:r>
      <w:r>
        <w:rPr>
          <w:rFonts w:ascii="Times New Roman" w:eastAsia="Times New Roman" w:hAnsi="Times New Roman" w:cs="Times New Roman"/>
          <w:sz w:val="26"/>
          <w:szCs w:val="26"/>
        </w:rPr>
        <w:t>, nên không có vấn đề thiếu rõ ràng như ở biến BloodPressure.</w:t>
      </w:r>
    </w:p>
    <w:p w14:paraId="490484C6"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Dải BMI từ 0 đến ~70 có thể bao gồm </w:t>
      </w:r>
      <w:r>
        <w:rPr>
          <w:rFonts w:ascii="Times New Roman" w:eastAsia="Times New Roman" w:hAnsi="Times New Roman" w:cs="Times New Roman"/>
          <w:b/>
          <w:sz w:val="26"/>
          <w:szCs w:val="26"/>
        </w:rPr>
        <w:t>outliers</w:t>
      </w:r>
      <w:r>
        <w:rPr>
          <w:rFonts w:ascii="Times New Roman" w:eastAsia="Times New Roman" w:hAnsi="Times New Roman" w:cs="Times New Roman"/>
          <w:sz w:val="26"/>
          <w:szCs w:val="26"/>
        </w:rPr>
        <w:t>, nhất là các giá trị &gt;60 — cần kiểm tra lại độ tin cậy hoặc nguồn nhập liệu.</w:t>
      </w:r>
    </w:p>
    <w:p w14:paraId="4D666982" w14:textId="77777777" w:rsidR="003B261E" w:rsidRDefault="00000000">
      <w:pPr>
        <w:spacing w:before="280"/>
        <w:ind w:left="720"/>
      </w:pPr>
      <w:r>
        <w:t>Kết luận:</w:t>
      </w:r>
    </w:p>
    <w:p w14:paraId="6CEA884D"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BMI có sự khác biệt rõ ràng giữa hai nhóm</w:t>
      </w:r>
      <w:r>
        <w:rPr>
          <w:rFonts w:ascii="Times New Roman" w:eastAsia="Times New Roman" w:hAnsi="Times New Roman" w:cs="Times New Roman"/>
          <w:sz w:val="26"/>
          <w:szCs w:val="26"/>
        </w:rPr>
        <w:t xml:space="preserve">, đây là biến </w:t>
      </w:r>
      <w:r>
        <w:rPr>
          <w:rFonts w:ascii="Times New Roman" w:eastAsia="Times New Roman" w:hAnsi="Times New Roman" w:cs="Times New Roman"/>
          <w:b/>
          <w:sz w:val="26"/>
          <w:szCs w:val="26"/>
        </w:rPr>
        <w:t>có khả năng phân biệt mạnh</w:t>
      </w:r>
      <w:r>
        <w:rPr>
          <w:rFonts w:ascii="Times New Roman" w:eastAsia="Times New Roman" w:hAnsi="Times New Roman" w:cs="Times New Roman"/>
          <w:sz w:val="26"/>
          <w:szCs w:val="26"/>
        </w:rPr>
        <w:t xml:space="preserve"> giữa người tiểu đường và khỏe mạnh.</w:t>
      </w:r>
    </w:p>
    <w:p w14:paraId="7C7BD746"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Biến này nên được giữ lại</w:t>
      </w:r>
      <w:r>
        <w:rPr>
          <w:rFonts w:ascii="Times New Roman" w:eastAsia="Times New Roman" w:hAnsi="Times New Roman" w:cs="Times New Roman"/>
          <w:sz w:val="26"/>
          <w:szCs w:val="26"/>
        </w:rPr>
        <w:t xml:space="preserve"> trong mô hình dự đoán, vì BMI phản ánh mối liên hệ giữa cân nặng và tình trạng chuyển hóa.</w:t>
      </w:r>
    </w:p>
    <w:p w14:paraId="35FE8873"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thể cần </w:t>
      </w:r>
      <w:r>
        <w:rPr>
          <w:rFonts w:ascii="Times New Roman" w:eastAsia="Times New Roman" w:hAnsi="Times New Roman" w:cs="Times New Roman"/>
          <w:b/>
          <w:sz w:val="26"/>
          <w:szCs w:val="26"/>
        </w:rPr>
        <w:t>chuẩn hóa hoặc xử lý outliers nhẹ</w:t>
      </w:r>
      <w:r>
        <w:rPr>
          <w:rFonts w:ascii="Times New Roman" w:eastAsia="Times New Roman" w:hAnsi="Times New Roman" w:cs="Times New Roman"/>
          <w:sz w:val="26"/>
          <w:szCs w:val="26"/>
        </w:rPr>
        <w:t>, đặc biệt ở vùng BMI rất cao (&gt;60).</w:t>
      </w:r>
    </w:p>
    <w:p w14:paraId="00C56C89"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4.6 Các chỉ số còn lại</w:t>
      </w:r>
    </w:p>
    <w:p w14:paraId="30E1858F"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Age: Tuổi (năm)</w:t>
      </w:r>
    </w:p>
    <w:p w14:paraId="56CD84DC"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DiabetesPedigreeFunction: Hàm phả hệ tiểu đường</w:t>
      </w:r>
    </w:p>
    <w:p w14:paraId="256EBCF5"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Pregnancies: Số lần mang thai</w:t>
      </w:r>
    </w:p>
    <w:p w14:paraId="2453DAAC"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ADDFADB" wp14:editId="20ED6533">
            <wp:extent cx="5731200" cy="1638300"/>
            <wp:effectExtent l="0" t="0" r="0" b="0"/>
            <wp:docPr id="184372227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51"/>
                    <a:srcRect/>
                    <a:stretch>
                      <a:fillRect/>
                    </a:stretch>
                  </pic:blipFill>
                  <pic:spPr>
                    <a:xfrm>
                      <a:off x="0" y="0"/>
                      <a:ext cx="5731200" cy="1638300"/>
                    </a:xfrm>
                    <a:prstGeom prst="rect">
                      <a:avLst/>
                    </a:prstGeom>
                    <a:ln/>
                  </pic:spPr>
                </pic:pic>
              </a:graphicData>
            </a:graphic>
          </wp:inline>
        </w:drawing>
      </w:r>
    </w:p>
    <w:p w14:paraId="3FF8BFE4" w14:textId="77777777" w:rsidR="003B261E" w:rsidRDefault="00000000">
      <w:pPr>
        <w:spacing w:before="240" w:after="24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Quan sát chính:</w:t>
      </w:r>
    </w:p>
    <w:p w14:paraId="44E66BA3"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Phân bố của cả hai nhóm đều </w:t>
      </w:r>
      <w:r>
        <w:rPr>
          <w:rFonts w:ascii="Times New Roman" w:eastAsia="Times New Roman" w:hAnsi="Times New Roman" w:cs="Times New Roman"/>
          <w:b/>
          <w:sz w:val="26"/>
          <w:szCs w:val="26"/>
        </w:rPr>
        <w:t>lệch phải (right-skewed)</w:t>
      </w:r>
      <w:r>
        <w:rPr>
          <w:rFonts w:ascii="Times New Roman" w:eastAsia="Times New Roman" w:hAnsi="Times New Roman" w:cs="Times New Roman"/>
          <w:sz w:val="26"/>
          <w:szCs w:val="26"/>
        </w:rPr>
        <w:t>, nghĩa là phần lớn người trong mẫu có độ tuổi trẻ và số lượng giảm dần khi tuổi tăng.</w:t>
      </w:r>
    </w:p>
    <w:p w14:paraId="56BC35F0"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Nhóm </w:t>
      </w:r>
      <w:r>
        <w:rPr>
          <w:rFonts w:ascii="Times New Roman" w:eastAsia="Times New Roman" w:hAnsi="Times New Roman" w:cs="Times New Roman"/>
          <w:b/>
          <w:sz w:val="26"/>
          <w:szCs w:val="26"/>
        </w:rPr>
        <w:t>Healthy (xanh)</w:t>
      </w:r>
      <w:r>
        <w:rPr>
          <w:rFonts w:ascii="Times New Roman" w:eastAsia="Times New Roman" w:hAnsi="Times New Roman" w:cs="Times New Roman"/>
          <w:sz w:val="26"/>
          <w:szCs w:val="26"/>
        </w:rPr>
        <w:t xml:space="preserve"> tập trung chủ yếu ở độ tuổi </w:t>
      </w:r>
      <w:r>
        <w:rPr>
          <w:rFonts w:ascii="Times New Roman" w:eastAsia="Times New Roman" w:hAnsi="Times New Roman" w:cs="Times New Roman"/>
          <w:b/>
          <w:sz w:val="26"/>
          <w:szCs w:val="26"/>
        </w:rPr>
        <w:t>20–30</w:t>
      </w:r>
      <w:r>
        <w:rPr>
          <w:rFonts w:ascii="Times New Roman" w:eastAsia="Times New Roman" w:hAnsi="Times New Roman" w:cs="Times New Roman"/>
          <w:sz w:val="26"/>
          <w:szCs w:val="26"/>
        </w:rPr>
        <w:t>, với đỉnh rõ rệt quanh 22–25 tuổi. Điều này cho thấy phần lớn người khỏe mạnh trong tập dữ liệu là người trẻ.</w:t>
      </w:r>
    </w:p>
    <w:p w14:paraId="0D6E1D58"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Nhóm </w:t>
      </w:r>
      <w:r>
        <w:rPr>
          <w:rFonts w:ascii="Times New Roman" w:eastAsia="Times New Roman" w:hAnsi="Times New Roman" w:cs="Times New Roman"/>
          <w:b/>
          <w:sz w:val="26"/>
          <w:szCs w:val="26"/>
        </w:rPr>
        <w:t>Diabetic (vàng)</w:t>
      </w:r>
      <w:r>
        <w:rPr>
          <w:rFonts w:ascii="Times New Roman" w:eastAsia="Times New Roman" w:hAnsi="Times New Roman" w:cs="Times New Roman"/>
          <w:sz w:val="26"/>
          <w:szCs w:val="26"/>
        </w:rPr>
        <w:t xml:space="preserve"> có phân bố </w:t>
      </w:r>
      <w:r>
        <w:rPr>
          <w:rFonts w:ascii="Times New Roman" w:eastAsia="Times New Roman" w:hAnsi="Times New Roman" w:cs="Times New Roman"/>
          <w:b/>
          <w:sz w:val="26"/>
          <w:szCs w:val="26"/>
        </w:rPr>
        <w:t>trải rộng hơn và dịch nhẹ sang phải</w:t>
      </w:r>
      <w:r>
        <w:rPr>
          <w:rFonts w:ascii="Times New Roman" w:eastAsia="Times New Roman" w:hAnsi="Times New Roman" w:cs="Times New Roman"/>
          <w:sz w:val="26"/>
          <w:szCs w:val="26"/>
        </w:rPr>
        <w:t xml:space="preserve">, tập trung nhiều hơn ở độ tuổi </w:t>
      </w:r>
      <w:r>
        <w:rPr>
          <w:rFonts w:ascii="Times New Roman" w:eastAsia="Times New Roman" w:hAnsi="Times New Roman" w:cs="Times New Roman"/>
          <w:b/>
          <w:sz w:val="26"/>
          <w:szCs w:val="26"/>
        </w:rPr>
        <w:t>30–50</w:t>
      </w:r>
      <w:r>
        <w:rPr>
          <w:rFonts w:ascii="Times New Roman" w:eastAsia="Times New Roman" w:hAnsi="Times New Roman" w:cs="Times New Roman"/>
          <w:sz w:val="26"/>
          <w:szCs w:val="26"/>
        </w:rPr>
        <w:t>. Xu hướng này phù hợp với thực tế khi bệnh tiểu đường thường xuất hiện ở người trung niên trở lên.</w:t>
      </w:r>
    </w:p>
    <w:p w14:paraId="546874B0"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Ở độ tuổi trên </w:t>
      </w:r>
      <w:r>
        <w:rPr>
          <w:rFonts w:ascii="Times New Roman" w:eastAsia="Times New Roman" w:hAnsi="Times New Roman" w:cs="Times New Roman"/>
          <w:b/>
          <w:sz w:val="26"/>
          <w:szCs w:val="26"/>
        </w:rPr>
        <w:t>60</w:t>
      </w:r>
      <w:r>
        <w:rPr>
          <w:rFonts w:ascii="Times New Roman" w:eastAsia="Times New Roman" w:hAnsi="Times New Roman" w:cs="Times New Roman"/>
          <w:sz w:val="26"/>
          <w:szCs w:val="26"/>
        </w:rPr>
        <w:t>, dữ liệu trở nên thưa thớt hơn, nhưng nhóm tiểu đường vẫn còn một số lượng đáng kể, trong khi nhóm khỏe mạnh gần như biến mất.</w:t>
      </w:r>
    </w:p>
    <w:p w14:paraId="465154DC"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Không xuất hiện giá trị ngoại lai hoặc dữ liệu bất hợp lý, độ tuổi nằm trong khoảng hợp lý từ 20 đến 80.</w:t>
      </w:r>
    </w:p>
    <w:p w14:paraId="39315C5B" w14:textId="77777777" w:rsidR="003B261E" w:rsidRDefault="00000000">
      <w:pPr>
        <w:spacing w:before="28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luận:</w:t>
      </w:r>
    </w:p>
    <w:p w14:paraId="35B0E022"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Tuổi là biến </w:t>
      </w:r>
      <w:r>
        <w:rPr>
          <w:rFonts w:ascii="Times New Roman" w:eastAsia="Times New Roman" w:hAnsi="Times New Roman" w:cs="Times New Roman"/>
          <w:b/>
          <w:sz w:val="26"/>
          <w:szCs w:val="26"/>
        </w:rPr>
        <w:t>có khả năng phân biệt mạnh</w:t>
      </w:r>
      <w:r>
        <w:rPr>
          <w:rFonts w:ascii="Times New Roman" w:eastAsia="Times New Roman" w:hAnsi="Times New Roman" w:cs="Times New Roman"/>
          <w:sz w:val="26"/>
          <w:szCs w:val="26"/>
        </w:rPr>
        <w:t xml:space="preserve"> giữa hai nhóm, khi người tiểu đường nhìn chung lớn tuổi hơn người khỏe mạnh.</w:t>
      </w:r>
      <w:r>
        <w:rPr>
          <w:rFonts w:ascii="Times New Roman" w:eastAsia="Times New Roman" w:hAnsi="Times New Roman" w:cs="Times New Roman"/>
          <w:sz w:val="26"/>
          <w:szCs w:val="26"/>
        </w:rPr>
        <w:br/>
        <w:t xml:space="preserve"> Biến Age nên được </w:t>
      </w:r>
      <w:r>
        <w:rPr>
          <w:rFonts w:ascii="Times New Roman" w:eastAsia="Times New Roman" w:hAnsi="Times New Roman" w:cs="Times New Roman"/>
          <w:b/>
          <w:sz w:val="26"/>
          <w:szCs w:val="26"/>
        </w:rPr>
        <w:t>giữ lại trong mô hình dự đoán</w:t>
      </w:r>
      <w:r>
        <w:rPr>
          <w:rFonts w:ascii="Times New Roman" w:eastAsia="Times New Roman" w:hAnsi="Times New Roman" w:cs="Times New Roman"/>
          <w:sz w:val="26"/>
          <w:szCs w:val="26"/>
        </w:rPr>
        <w:t xml:space="preserve"> vì phản ánh yếu tố nguy cơ tự nhiên của bệnh tiểu đường.</w:t>
      </w:r>
      <w:r>
        <w:rPr>
          <w:rFonts w:ascii="Times New Roman" w:eastAsia="Times New Roman" w:hAnsi="Times New Roman" w:cs="Times New Roman"/>
          <w:sz w:val="26"/>
          <w:szCs w:val="26"/>
        </w:rPr>
        <w:br/>
        <w:t xml:space="preserve"> Do phân bố lệch phải, có thể </w:t>
      </w:r>
      <w:r>
        <w:rPr>
          <w:rFonts w:ascii="Times New Roman" w:eastAsia="Times New Roman" w:hAnsi="Times New Roman" w:cs="Times New Roman"/>
          <w:b/>
          <w:sz w:val="26"/>
          <w:szCs w:val="26"/>
        </w:rPr>
        <w:t>chuẩn hóa (log transform hoặc scaling)</w:t>
      </w:r>
      <w:r>
        <w:rPr>
          <w:rFonts w:ascii="Times New Roman" w:eastAsia="Times New Roman" w:hAnsi="Times New Roman" w:cs="Times New Roman"/>
          <w:sz w:val="26"/>
          <w:szCs w:val="26"/>
        </w:rPr>
        <w:t xml:space="preserve"> nếu sử dụng trong các mô hình nhạy với phân phối không chuẩn.</w:t>
      </w:r>
    </w:p>
    <w:p w14:paraId="5D93405B"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E500D80" wp14:editId="7022B546">
            <wp:extent cx="5731200" cy="1663700"/>
            <wp:effectExtent l="0" t="0" r="0" b="0"/>
            <wp:docPr id="18437221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5731200" cy="1663700"/>
                    </a:xfrm>
                    <a:prstGeom prst="rect">
                      <a:avLst/>
                    </a:prstGeom>
                    <a:ln/>
                  </pic:spPr>
                </pic:pic>
              </a:graphicData>
            </a:graphic>
          </wp:inline>
        </w:drawing>
      </w:r>
    </w:p>
    <w:p w14:paraId="7518D240" w14:textId="77777777" w:rsidR="003B261E" w:rsidRDefault="00000000">
      <w:pPr>
        <w:spacing w:before="240" w:after="24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Quan sát chính:</w:t>
      </w:r>
    </w:p>
    <w:p w14:paraId="5446D05E"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Phân bố của cả hai nhóm đều </w:t>
      </w:r>
      <w:r>
        <w:rPr>
          <w:rFonts w:ascii="Times New Roman" w:eastAsia="Times New Roman" w:hAnsi="Times New Roman" w:cs="Times New Roman"/>
          <w:b/>
          <w:sz w:val="26"/>
          <w:szCs w:val="26"/>
        </w:rPr>
        <w:t>lệch phải mạnh (right-skewed)</w:t>
      </w:r>
      <w:r>
        <w:rPr>
          <w:rFonts w:ascii="Times New Roman" w:eastAsia="Times New Roman" w:hAnsi="Times New Roman" w:cs="Times New Roman"/>
          <w:sz w:val="26"/>
          <w:szCs w:val="26"/>
        </w:rPr>
        <w:t>, nghĩa là phần lớn phụ nữ trong mẫu có số lần mang thai thấp, và số ít có giá trị cao vượt trội.</w:t>
      </w:r>
    </w:p>
    <w:p w14:paraId="3BB48E60"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Nhóm </w:t>
      </w:r>
      <w:r>
        <w:rPr>
          <w:rFonts w:ascii="Times New Roman" w:eastAsia="Times New Roman" w:hAnsi="Times New Roman" w:cs="Times New Roman"/>
          <w:b/>
          <w:sz w:val="26"/>
          <w:szCs w:val="26"/>
        </w:rPr>
        <w:t>Healthy (xanh)</w:t>
      </w:r>
      <w:r>
        <w:rPr>
          <w:rFonts w:ascii="Times New Roman" w:eastAsia="Times New Roman" w:hAnsi="Times New Roman" w:cs="Times New Roman"/>
          <w:sz w:val="26"/>
          <w:szCs w:val="26"/>
        </w:rPr>
        <w:t xml:space="preserve"> tập trung nhiều ở mức </w:t>
      </w:r>
      <w:r>
        <w:rPr>
          <w:rFonts w:ascii="Times New Roman" w:eastAsia="Times New Roman" w:hAnsi="Times New Roman" w:cs="Times New Roman"/>
          <w:b/>
          <w:sz w:val="26"/>
          <w:szCs w:val="26"/>
        </w:rPr>
        <w:t>0–2 lần mang thai</w:t>
      </w:r>
      <w:r>
        <w:rPr>
          <w:rFonts w:ascii="Times New Roman" w:eastAsia="Times New Roman" w:hAnsi="Times New Roman" w:cs="Times New Roman"/>
          <w:sz w:val="26"/>
          <w:szCs w:val="26"/>
        </w:rPr>
        <w:t xml:space="preserve">, với đỉnh rõ nhất ở </w:t>
      </w:r>
      <w:r>
        <w:rPr>
          <w:rFonts w:ascii="Times New Roman" w:eastAsia="Times New Roman" w:hAnsi="Times New Roman" w:cs="Times New Roman"/>
          <w:b/>
          <w:sz w:val="26"/>
          <w:szCs w:val="26"/>
        </w:rPr>
        <w:t>1–2 lần</w:t>
      </w:r>
      <w:r>
        <w:rPr>
          <w:rFonts w:ascii="Times New Roman" w:eastAsia="Times New Roman" w:hAnsi="Times New Roman" w:cs="Times New Roman"/>
          <w:sz w:val="26"/>
          <w:szCs w:val="26"/>
        </w:rPr>
        <w:t>. Điều này phản ánh rằng phần lớn phụ nữ khỏe mạnh trong tập dữ liệu có ít lần sinh nở.</w:t>
      </w:r>
    </w:p>
    <w:p w14:paraId="18C6C5C1"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Nhóm </w:t>
      </w:r>
      <w:r>
        <w:rPr>
          <w:rFonts w:ascii="Times New Roman" w:eastAsia="Times New Roman" w:hAnsi="Times New Roman" w:cs="Times New Roman"/>
          <w:b/>
          <w:sz w:val="26"/>
          <w:szCs w:val="26"/>
        </w:rPr>
        <w:t>Diabetic (vàng)</w:t>
      </w:r>
      <w:r>
        <w:rPr>
          <w:rFonts w:ascii="Times New Roman" w:eastAsia="Times New Roman" w:hAnsi="Times New Roman" w:cs="Times New Roman"/>
          <w:sz w:val="26"/>
          <w:szCs w:val="26"/>
        </w:rPr>
        <w:t xml:space="preserve"> có phân bố </w:t>
      </w:r>
      <w:r>
        <w:rPr>
          <w:rFonts w:ascii="Times New Roman" w:eastAsia="Times New Roman" w:hAnsi="Times New Roman" w:cs="Times New Roman"/>
          <w:b/>
          <w:sz w:val="26"/>
          <w:szCs w:val="26"/>
        </w:rPr>
        <w:t>dịch nhẹ sang phải</w:t>
      </w:r>
      <w:r>
        <w:rPr>
          <w:rFonts w:ascii="Times New Roman" w:eastAsia="Times New Roman" w:hAnsi="Times New Roman" w:cs="Times New Roman"/>
          <w:sz w:val="26"/>
          <w:szCs w:val="26"/>
        </w:rPr>
        <w:t xml:space="preserve">, với tần suất cao hơn ở các mức </w:t>
      </w:r>
      <w:r>
        <w:rPr>
          <w:rFonts w:ascii="Times New Roman" w:eastAsia="Times New Roman" w:hAnsi="Times New Roman" w:cs="Times New Roman"/>
          <w:b/>
          <w:sz w:val="26"/>
          <w:szCs w:val="26"/>
        </w:rPr>
        <w:t>4–8 lần mang thai</w:t>
      </w:r>
      <w:r>
        <w:rPr>
          <w:rFonts w:ascii="Times New Roman" w:eastAsia="Times New Roman" w:hAnsi="Times New Roman" w:cs="Times New Roman"/>
          <w:sz w:val="26"/>
          <w:szCs w:val="26"/>
        </w:rPr>
        <w:t>, cho thấy người tiểu đường trong tập có xu hướng từng mang thai nhiều hơn.</w:t>
      </w:r>
    </w:p>
    <w:p w14:paraId="1C9D3E87"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Dải giá trị kéo dài tới </w:t>
      </w:r>
      <w:r>
        <w:rPr>
          <w:rFonts w:ascii="Times New Roman" w:eastAsia="Times New Roman" w:hAnsi="Times New Roman" w:cs="Times New Roman"/>
          <w:b/>
          <w:sz w:val="26"/>
          <w:szCs w:val="26"/>
        </w:rPr>
        <w:t>17–18 lần mang thai</w:t>
      </w:r>
      <w:r>
        <w:rPr>
          <w:rFonts w:ascii="Times New Roman" w:eastAsia="Times New Roman" w:hAnsi="Times New Roman" w:cs="Times New Roman"/>
          <w:sz w:val="26"/>
          <w:szCs w:val="26"/>
        </w:rPr>
        <w:t xml:space="preserve"> có thể là các </w:t>
      </w:r>
      <w:r>
        <w:rPr>
          <w:rFonts w:ascii="Times New Roman" w:eastAsia="Times New Roman" w:hAnsi="Times New Roman" w:cs="Times New Roman"/>
          <w:b/>
          <w:sz w:val="26"/>
          <w:szCs w:val="26"/>
        </w:rPr>
        <w:t>outliers hoặc giá trị hiếm</w:t>
      </w:r>
      <w:r>
        <w:rPr>
          <w:rFonts w:ascii="Times New Roman" w:eastAsia="Times New Roman" w:hAnsi="Times New Roman" w:cs="Times New Roman"/>
          <w:sz w:val="26"/>
          <w:szCs w:val="26"/>
        </w:rPr>
        <w:t>, nên cần được kiểm tra lại. Tuy nhiên, phân bố này phù hợp với giả định rằng số lần mang thai tăng có thể làm tăng nguy cơ rối loạn chuyển hóa.</w:t>
      </w:r>
    </w:p>
    <w:p w14:paraId="57748A79" w14:textId="77777777" w:rsidR="003B261E" w:rsidRDefault="00000000">
      <w:pPr>
        <w:spacing w:before="240" w:after="240"/>
        <w:ind w:left="7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Kết luận:</w:t>
      </w:r>
    </w:p>
    <w:p w14:paraId="2CF11E19"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Biến </w:t>
      </w:r>
      <w:r>
        <w:rPr>
          <w:rFonts w:ascii="Times New Roman" w:eastAsia="Times New Roman" w:hAnsi="Times New Roman" w:cs="Times New Roman"/>
          <w:b/>
          <w:sz w:val="26"/>
          <w:szCs w:val="26"/>
        </w:rPr>
        <w:t>Pregnancies</w:t>
      </w:r>
      <w:r>
        <w:rPr>
          <w:rFonts w:ascii="Times New Roman" w:eastAsia="Times New Roman" w:hAnsi="Times New Roman" w:cs="Times New Roman"/>
          <w:sz w:val="26"/>
          <w:szCs w:val="26"/>
        </w:rPr>
        <w:t xml:space="preserve"> cho thấy </w:t>
      </w:r>
      <w:r>
        <w:rPr>
          <w:rFonts w:ascii="Times New Roman" w:eastAsia="Times New Roman" w:hAnsi="Times New Roman" w:cs="Times New Roman"/>
          <w:b/>
          <w:sz w:val="26"/>
          <w:szCs w:val="26"/>
        </w:rPr>
        <w:t>sự khác biệt đáng kể giữa hai nhóm</w:t>
      </w:r>
      <w:r>
        <w:rPr>
          <w:rFonts w:ascii="Times New Roman" w:eastAsia="Times New Roman" w:hAnsi="Times New Roman" w:cs="Times New Roman"/>
          <w:sz w:val="26"/>
          <w:szCs w:val="26"/>
        </w:rPr>
        <w:t>, khi người tiểu đường thường có số lần mang thai cao hơn.</w:t>
      </w:r>
      <w:r>
        <w:rPr>
          <w:rFonts w:ascii="Times New Roman" w:eastAsia="Times New Roman" w:hAnsi="Times New Roman" w:cs="Times New Roman"/>
          <w:sz w:val="26"/>
          <w:szCs w:val="26"/>
        </w:rPr>
        <w:br/>
        <w:t xml:space="preserve"> Đây là biến có </w:t>
      </w:r>
      <w:r>
        <w:rPr>
          <w:rFonts w:ascii="Times New Roman" w:eastAsia="Times New Roman" w:hAnsi="Times New Roman" w:cs="Times New Roman"/>
          <w:b/>
          <w:sz w:val="26"/>
          <w:szCs w:val="26"/>
        </w:rPr>
        <w:t>ý nghĩa sinh học hợp lý</w:t>
      </w:r>
      <w:r>
        <w:rPr>
          <w:rFonts w:ascii="Times New Roman" w:eastAsia="Times New Roman" w:hAnsi="Times New Roman" w:cs="Times New Roman"/>
          <w:sz w:val="26"/>
          <w:szCs w:val="26"/>
        </w:rPr>
        <w:t>, phản ánh mối liên hệ giữa sinh sản và nguy cơ tiểu đường (đặc biệt là tiểu đường thai kỳ).</w:t>
      </w:r>
      <w:r>
        <w:rPr>
          <w:rFonts w:ascii="Times New Roman" w:eastAsia="Times New Roman" w:hAnsi="Times New Roman" w:cs="Times New Roman"/>
          <w:sz w:val="26"/>
          <w:szCs w:val="26"/>
        </w:rPr>
        <w:br/>
        <w:t xml:space="preserve"> Nên </w:t>
      </w:r>
      <w:r>
        <w:rPr>
          <w:rFonts w:ascii="Times New Roman" w:eastAsia="Times New Roman" w:hAnsi="Times New Roman" w:cs="Times New Roman"/>
          <w:b/>
          <w:sz w:val="26"/>
          <w:szCs w:val="26"/>
        </w:rPr>
        <w:t>giữ lại biến này trong mô hình dự đoán</w:t>
      </w:r>
      <w:r>
        <w:rPr>
          <w:rFonts w:ascii="Times New Roman" w:eastAsia="Times New Roman" w:hAnsi="Times New Roman" w:cs="Times New Roman"/>
          <w:sz w:val="26"/>
          <w:szCs w:val="26"/>
        </w:rPr>
        <w:t xml:space="preserve">, đồng thời xem xét </w:t>
      </w:r>
      <w:r>
        <w:rPr>
          <w:rFonts w:ascii="Times New Roman" w:eastAsia="Times New Roman" w:hAnsi="Times New Roman" w:cs="Times New Roman"/>
          <w:b/>
          <w:sz w:val="26"/>
          <w:szCs w:val="26"/>
        </w:rPr>
        <w:t>chuẩn hóa hoặc log-transform</w:t>
      </w:r>
      <w:r>
        <w:rPr>
          <w:rFonts w:ascii="Times New Roman" w:eastAsia="Times New Roman" w:hAnsi="Times New Roman" w:cs="Times New Roman"/>
          <w:sz w:val="26"/>
          <w:szCs w:val="26"/>
        </w:rPr>
        <w:t xml:space="preserve"> để giảm ảnh hưởng của các giá trị lớn bất thường.</w:t>
      </w:r>
    </w:p>
    <w:p w14:paraId="391C6C44"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E912D18" wp14:editId="227BFCDD">
            <wp:extent cx="5731200" cy="1638300"/>
            <wp:effectExtent l="0" t="0" r="0" b="0"/>
            <wp:docPr id="184372222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3"/>
                    <a:srcRect/>
                    <a:stretch>
                      <a:fillRect/>
                    </a:stretch>
                  </pic:blipFill>
                  <pic:spPr>
                    <a:xfrm>
                      <a:off x="0" y="0"/>
                      <a:ext cx="5731200" cy="1638300"/>
                    </a:xfrm>
                    <a:prstGeom prst="rect">
                      <a:avLst/>
                    </a:prstGeom>
                    <a:ln/>
                  </pic:spPr>
                </pic:pic>
              </a:graphicData>
            </a:graphic>
          </wp:inline>
        </w:drawing>
      </w:r>
    </w:p>
    <w:p w14:paraId="1272359D" w14:textId="77777777" w:rsidR="003B261E" w:rsidRDefault="00000000">
      <w:pPr>
        <w:spacing w:before="28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Quan sát chính:</w:t>
      </w:r>
    </w:p>
    <w:p w14:paraId="427F7165"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Phân bố của cả hai nhóm đều </w:t>
      </w:r>
      <w:r>
        <w:rPr>
          <w:rFonts w:ascii="Times New Roman" w:eastAsia="Times New Roman" w:hAnsi="Times New Roman" w:cs="Times New Roman"/>
          <w:b/>
          <w:sz w:val="26"/>
          <w:szCs w:val="26"/>
        </w:rPr>
        <w:t>lệch phải mạnh (right-skewed)</w:t>
      </w:r>
      <w:r>
        <w:rPr>
          <w:rFonts w:ascii="Times New Roman" w:eastAsia="Times New Roman" w:hAnsi="Times New Roman" w:cs="Times New Roman"/>
          <w:sz w:val="26"/>
          <w:szCs w:val="26"/>
        </w:rPr>
        <w:t>, với phần lớn giá trị DPF nhỏ (dưới 0.5) và chỉ một số ít có giá trị cao trên 1.0.</w:t>
      </w:r>
    </w:p>
    <w:p w14:paraId="2E2E13B9"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Nhóm </w:t>
      </w:r>
      <w:r>
        <w:rPr>
          <w:rFonts w:ascii="Times New Roman" w:eastAsia="Times New Roman" w:hAnsi="Times New Roman" w:cs="Times New Roman"/>
          <w:b/>
          <w:sz w:val="26"/>
          <w:szCs w:val="26"/>
        </w:rPr>
        <w:t>Healthy (xanh)</w:t>
      </w:r>
      <w:r>
        <w:rPr>
          <w:rFonts w:ascii="Times New Roman" w:eastAsia="Times New Roman" w:hAnsi="Times New Roman" w:cs="Times New Roman"/>
          <w:sz w:val="26"/>
          <w:szCs w:val="26"/>
        </w:rPr>
        <w:t xml:space="preserve"> tập trung dày đặc quanh </w:t>
      </w:r>
      <w:r>
        <w:rPr>
          <w:rFonts w:ascii="Times New Roman" w:eastAsia="Times New Roman" w:hAnsi="Times New Roman" w:cs="Times New Roman"/>
          <w:b/>
          <w:sz w:val="26"/>
          <w:szCs w:val="26"/>
        </w:rPr>
        <w:t>0.2–0.4</w:t>
      </w:r>
      <w:r>
        <w:rPr>
          <w:rFonts w:ascii="Times New Roman" w:eastAsia="Times New Roman" w:hAnsi="Times New Roman" w:cs="Times New Roman"/>
          <w:sz w:val="26"/>
          <w:szCs w:val="26"/>
        </w:rPr>
        <w:t>, với đỉnh rõ ở khoảng 0.25. Điều này cho thấy phần lớn người khỏe mạnh có chỉ số di truyền thấp.</w:t>
      </w:r>
    </w:p>
    <w:p w14:paraId="38B7667E"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Nhóm </w:t>
      </w:r>
      <w:r>
        <w:rPr>
          <w:rFonts w:ascii="Times New Roman" w:eastAsia="Times New Roman" w:hAnsi="Times New Roman" w:cs="Times New Roman"/>
          <w:b/>
          <w:sz w:val="26"/>
          <w:szCs w:val="26"/>
        </w:rPr>
        <w:t>Diabetic (vàng)</w:t>
      </w:r>
      <w:r>
        <w:rPr>
          <w:rFonts w:ascii="Times New Roman" w:eastAsia="Times New Roman" w:hAnsi="Times New Roman" w:cs="Times New Roman"/>
          <w:sz w:val="26"/>
          <w:szCs w:val="26"/>
        </w:rPr>
        <w:t xml:space="preserve"> cũng có phân bố tương tự nhưng </w:t>
      </w:r>
      <w:r>
        <w:rPr>
          <w:rFonts w:ascii="Times New Roman" w:eastAsia="Times New Roman" w:hAnsi="Times New Roman" w:cs="Times New Roman"/>
          <w:b/>
          <w:sz w:val="26"/>
          <w:szCs w:val="26"/>
        </w:rPr>
        <w:t>dịch nhẹ sang phải</w:t>
      </w:r>
      <w:r>
        <w:rPr>
          <w:rFonts w:ascii="Times New Roman" w:eastAsia="Times New Roman" w:hAnsi="Times New Roman" w:cs="Times New Roman"/>
          <w:sz w:val="26"/>
          <w:szCs w:val="26"/>
        </w:rPr>
        <w:t>, nghĩa là tỷ lệ người tiểu đường có chỉ số DPF cao hơn một chút. Biểu đồ cho thấy sự khác biệt rõ ràng hơn ở phần đuôi bên phải (DPF &gt; 0.6), nơi nhóm tiểu đường xuất hiện nhiều hơn.</w:t>
      </w:r>
    </w:p>
    <w:p w14:paraId="6EE3B1C8"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Phần đuôi kéo dài đến khoảng </w:t>
      </w:r>
      <w:r>
        <w:rPr>
          <w:rFonts w:ascii="Times New Roman" w:eastAsia="Times New Roman" w:hAnsi="Times New Roman" w:cs="Times New Roman"/>
          <w:b/>
          <w:sz w:val="26"/>
          <w:szCs w:val="26"/>
        </w:rPr>
        <w:t>2.5</w:t>
      </w:r>
      <w:r>
        <w:rPr>
          <w:rFonts w:ascii="Times New Roman" w:eastAsia="Times New Roman" w:hAnsi="Times New Roman" w:cs="Times New Roman"/>
          <w:sz w:val="26"/>
          <w:szCs w:val="26"/>
        </w:rPr>
        <w:t xml:space="preserve"> thể hiện một số </w:t>
      </w:r>
      <w:r>
        <w:rPr>
          <w:rFonts w:ascii="Times New Roman" w:eastAsia="Times New Roman" w:hAnsi="Times New Roman" w:cs="Times New Roman"/>
          <w:b/>
          <w:sz w:val="26"/>
          <w:szCs w:val="26"/>
        </w:rPr>
        <w:t>ngoại lệ (outliers)</w:t>
      </w:r>
      <w:r>
        <w:rPr>
          <w:rFonts w:ascii="Times New Roman" w:eastAsia="Times New Roman" w:hAnsi="Times New Roman" w:cs="Times New Roman"/>
          <w:sz w:val="26"/>
          <w:szCs w:val="26"/>
        </w:rPr>
        <w:t xml:space="preserve"> — những người có nguy cơ di truyền cao bất thường. Tuy nhiên, các giá trị này vẫn nằm trong phạm vi hợp lý.</w:t>
      </w:r>
    </w:p>
    <w:p w14:paraId="302846D5" w14:textId="77777777" w:rsidR="003B261E" w:rsidRDefault="00000000">
      <w:pPr>
        <w:ind w:firstLine="720"/>
        <w:rPr>
          <w:b/>
        </w:rPr>
      </w:pPr>
      <w:r>
        <w:rPr>
          <w:b/>
        </w:rPr>
        <w:t>Kết luận:</w:t>
      </w:r>
    </w:p>
    <w:p w14:paraId="143238EA"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Biến </w:t>
      </w:r>
      <w:r>
        <w:rPr>
          <w:rFonts w:ascii="Times New Roman" w:eastAsia="Times New Roman" w:hAnsi="Times New Roman" w:cs="Times New Roman"/>
          <w:b/>
          <w:sz w:val="26"/>
          <w:szCs w:val="26"/>
        </w:rPr>
        <w:t>DiabetesPedigreeFunction</w:t>
      </w:r>
      <w:r>
        <w:rPr>
          <w:rFonts w:ascii="Times New Roman" w:eastAsia="Times New Roman" w:hAnsi="Times New Roman" w:cs="Times New Roman"/>
          <w:sz w:val="26"/>
          <w:szCs w:val="26"/>
        </w:rPr>
        <w:t xml:space="preserve"> có </w:t>
      </w:r>
      <w:r>
        <w:rPr>
          <w:rFonts w:ascii="Times New Roman" w:eastAsia="Times New Roman" w:hAnsi="Times New Roman" w:cs="Times New Roman"/>
          <w:b/>
          <w:sz w:val="26"/>
          <w:szCs w:val="26"/>
        </w:rPr>
        <w:t>phân bố lệch phải rõ rệt</w:t>
      </w:r>
      <w:r>
        <w:rPr>
          <w:rFonts w:ascii="Times New Roman" w:eastAsia="Times New Roman" w:hAnsi="Times New Roman" w:cs="Times New Roman"/>
          <w:sz w:val="26"/>
          <w:szCs w:val="26"/>
        </w:rPr>
        <w:t xml:space="preserve">, cần được </w:t>
      </w:r>
      <w:r>
        <w:rPr>
          <w:rFonts w:ascii="Times New Roman" w:eastAsia="Times New Roman" w:hAnsi="Times New Roman" w:cs="Times New Roman"/>
          <w:b/>
          <w:sz w:val="26"/>
          <w:szCs w:val="26"/>
        </w:rPr>
        <w:t>chuẩn hóa hoặc log-transform</w:t>
      </w:r>
      <w:r>
        <w:rPr>
          <w:rFonts w:ascii="Times New Roman" w:eastAsia="Times New Roman" w:hAnsi="Times New Roman" w:cs="Times New Roman"/>
          <w:sz w:val="26"/>
          <w:szCs w:val="26"/>
        </w:rPr>
        <w:t xml:space="preserve"> trước khi đưa vào mô hình.</w:t>
      </w:r>
      <w:r>
        <w:rPr>
          <w:rFonts w:ascii="Times New Roman" w:eastAsia="Times New Roman" w:hAnsi="Times New Roman" w:cs="Times New Roman"/>
          <w:sz w:val="26"/>
          <w:szCs w:val="26"/>
        </w:rPr>
        <w:br/>
        <w:t xml:space="preserve"> Nhóm tiểu đường có xu hướng có </w:t>
      </w:r>
      <w:r>
        <w:rPr>
          <w:rFonts w:ascii="Times New Roman" w:eastAsia="Times New Roman" w:hAnsi="Times New Roman" w:cs="Times New Roman"/>
          <w:b/>
          <w:sz w:val="26"/>
          <w:szCs w:val="26"/>
        </w:rPr>
        <w:t>chỉ số di truyền cao hơn</w:t>
      </w:r>
      <w:r>
        <w:rPr>
          <w:rFonts w:ascii="Times New Roman" w:eastAsia="Times New Roman" w:hAnsi="Times New Roman" w:cs="Times New Roman"/>
          <w:sz w:val="26"/>
          <w:szCs w:val="26"/>
        </w:rPr>
        <w:t xml:space="preserve">, thể hiện vai trò </w:t>
      </w:r>
      <w:r>
        <w:rPr>
          <w:rFonts w:ascii="Times New Roman" w:eastAsia="Times New Roman" w:hAnsi="Times New Roman" w:cs="Times New Roman"/>
          <w:b/>
          <w:sz w:val="26"/>
          <w:szCs w:val="26"/>
        </w:rPr>
        <w:t>yếu tố di truyền trong nguy cơ mắc bệnh</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 xml:space="preserve"> Biến này nên được </w:t>
      </w:r>
      <w:r>
        <w:rPr>
          <w:rFonts w:ascii="Times New Roman" w:eastAsia="Times New Roman" w:hAnsi="Times New Roman" w:cs="Times New Roman"/>
          <w:b/>
          <w:sz w:val="26"/>
          <w:szCs w:val="26"/>
        </w:rPr>
        <w:t>giữ lại trong mô hình dự đoán</w:t>
      </w:r>
      <w:r>
        <w:rPr>
          <w:rFonts w:ascii="Times New Roman" w:eastAsia="Times New Roman" w:hAnsi="Times New Roman" w:cs="Times New Roman"/>
          <w:sz w:val="26"/>
          <w:szCs w:val="26"/>
        </w:rPr>
        <w:t xml:space="preserve">, vì cung cấp thông tin sinh học có ý nghĩa về mối liên hệ giữa </w:t>
      </w:r>
      <w:r>
        <w:rPr>
          <w:rFonts w:ascii="Times New Roman" w:eastAsia="Times New Roman" w:hAnsi="Times New Roman" w:cs="Times New Roman"/>
          <w:b/>
          <w:sz w:val="26"/>
          <w:szCs w:val="26"/>
        </w:rPr>
        <w:t>di truyền và bệnh tiểu đường</w:t>
      </w:r>
      <w:r>
        <w:rPr>
          <w:rFonts w:ascii="Times New Roman" w:eastAsia="Times New Roman" w:hAnsi="Times New Roman" w:cs="Times New Roman"/>
          <w:sz w:val="26"/>
          <w:szCs w:val="26"/>
        </w:rPr>
        <w:t>.</w:t>
      </w:r>
    </w:p>
    <w:p w14:paraId="65BE332F" w14:textId="77777777" w:rsidR="003B261E" w:rsidRDefault="00000000">
      <w:pPr>
        <w:pStyle w:val="Heading2"/>
        <w:rPr>
          <w:rFonts w:ascii="Times New Roman" w:eastAsia="Times New Roman" w:hAnsi="Times New Roman" w:cs="Times New Roman"/>
        </w:rPr>
      </w:pPr>
      <w:bookmarkStart w:id="21" w:name="_Toc211011642"/>
      <w:r>
        <w:rPr>
          <w:rFonts w:ascii="Times New Roman" w:eastAsia="Times New Roman" w:hAnsi="Times New Roman" w:cs="Times New Roman"/>
        </w:rPr>
        <w:t>1.2. XỬ LÝ VÀ TRỰC QUAN HÓA DỮ LIỆU</w:t>
      </w:r>
      <w:bookmarkEnd w:id="21"/>
    </w:p>
    <w:p w14:paraId="4CBE8B88" w14:textId="77777777" w:rsidR="003B261E" w:rsidRDefault="00000000">
      <w:pPr>
        <w:pStyle w:val="Heading3"/>
        <w:rPr>
          <w:rFonts w:ascii="Times New Roman" w:eastAsia="Times New Roman" w:hAnsi="Times New Roman" w:cs="Times New Roman"/>
        </w:rPr>
      </w:pPr>
      <w:bookmarkStart w:id="22" w:name="_Toc211011643"/>
      <w:r>
        <w:rPr>
          <w:rFonts w:ascii="Times New Roman" w:eastAsia="Times New Roman" w:hAnsi="Times New Roman" w:cs="Times New Roman"/>
        </w:rPr>
        <w:t>1.2.1. Ôn tập lý thuyết</w:t>
      </w:r>
      <w:bookmarkEnd w:id="22"/>
    </w:p>
    <w:p w14:paraId="44FBCB1B" w14:textId="77777777" w:rsidR="003B261E" w:rsidRDefault="00000000">
      <w:r>
        <w:rPr>
          <w:rFonts w:ascii="Times New Roman" w:eastAsia="Times New Roman" w:hAnsi="Times New Roman" w:cs="Times New Roman"/>
          <w:sz w:val="26"/>
          <w:szCs w:val="26"/>
        </w:rPr>
        <w:t>1. Trực quan hóa dữ liệu có vai trò gì trong phân tích dữ liệu? Tại sao nó quan trọng trong khám phá dữ liệu (EDA)?</w:t>
      </w:r>
    </w:p>
    <w:p w14:paraId="0AAB9777"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Trực quan hóa dữ liệu giúp </w:t>
      </w:r>
      <w:r>
        <w:rPr>
          <w:rFonts w:ascii="Times New Roman" w:eastAsia="Times New Roman" w:hAnsi="Times New Roman" w:cs="Times New Roman"/>
          <w:b/>
          <w:sz w:val="26"/>
          <w:szCs w:val="26"/>
        </w:rPr>
        <w:t>hiểu nhanh cấu trúc và xu hướng của dữ liệu</w:t>
      </w:r>
      <w:r>
        <w:rPr>
          <w:rFonts w:ascii="Times New Roman" w:eastAsia="Times New Roman" w:hAnsi="Times New Roman" w:cs="Times New Roman"/>
          <w:sz w:val="26"/>
          <w:szCs w:val="26"/>
        </w:rPr>
        <w:t xml:space="preserve"> thông qua biểu đồ.</w:t>
      </w:r>
      <w:r>
        <w:rPr>
          <w:rFonts w:ascii="Times New Roman" w:eastAsia="Times New Roman" w:hAnsi="Times New Roman" w:cs="Times New Roman"/>
          <w:sz w:val="26"/>
          <w:szCs w:val="26"/>
        </w:rPr>
        <w:br/>
        <w:t xml:space="preserve"> Nó quan trọng trong </w:t>
      </w:r>
      <w:r>
        <w:rPr>
          <w:rFonts w:ascii="Times New Roman" w:eastAsia="Times New Roman" w:hAnsi="Times New Roman" w:cs="Times New Roman"/>
          <w:b/>
          <w:sz w:val="26"/>
          <w:szCs w:val="26"/>
        </w:rPr>
        <w:t>EDA</w:t>
      </w:r>
      <w:r>
        <w:rPr>
          <w:rFonts w:ascii="Times New Roman" w:eastAsia="Times New Roman" w:hAnsi="Times New Roman" w:cs="Times New Roman"/>
          <w:sz w:val="26"/>
          <w:szCs w:val="26"/>
        </w:rPr>
        <w:t xml:space="preserve"> vì giúp:</w:t>
      </w:r>
    </w:p>
    <w:p w14:paraId="73DE5CBC"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-Phát hiện </w:t>
      </w:r>
      <w:r>
        <w:rPr>
          <w:rFonts w:ascii="Times New Roman" w:eastAsia="Times New Roman" w:hAnsi="Times New Roman" w:cs="Times New Roman"/>
          <w:b/>
          <w:sz w:val="26"/>
          <w:szCs w:val="26"/>
        </w:rPr>
        <w:t>mẫu, xu hướng, quan hệ giữa biến</w:t>
      </w:r>
      <w:r>
        <w:rPr>
          <w:rFonts w:ascii="Times New Roman" w:eastAsia="Times New Roman" w:hAnsi="Times New Roman" w:cs="Times New Roman"/>
          <w:sz w:val="26"/>
          <w:szCs w:val="26"/>
        </w:rPr>
        <w:t>.</w:t>
      </w:r>
    </w:p>
    <w:p w14:paraId="34989474"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-Nhận biết </w:t>
      </w:r>
      <w:r>
        <w:rPr>
          <w:rFonts w:ascii="Times New Roman" w:eastAsia="Times New Roman" w:hAnsi="Times New Roman" w:cs="Times New Roman"/>
          <w:b/>
          <w:sz w:val="26"/>
          <w:szCs w:val="26"/>
        </w:rPr>
        <w:t>ngoại lai, dữ liệu thiếu, phân bố bất thường</w:t>
      </w:r>
      <w:r>
        <w:rPr>
          <w:rFonts w:ascii="Times New Roman" w:eastAsia="Times New Roman" w:hAnsi="Times New Roman" w:cs="Times New Roman"/>
          <w:sz w:val="26"/>
          <w:szCs w:val="26"/>
        </w:rPr>
        <w:t>.</w:t>
      </w:r>
    </w:p>
    <w:p w14:paraId="5C83FF3B"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-Hỗ trợ </w:t>
      </w:r>
      <w:r>
        <w:rPr>
          <w:rFonts w:ascii="Times New Roman" w:eastAsia="Times New Roman" w:hAnsi="Times New Roman" w:cs="Times New Roman"/>
          <w:b/>
          <w:sz w:val="26"/>
          <w:szCs w:val="26"/>
        </w:rPr>
        <w:t>ra quyết định trực quan và chính xác hơn</w:t>
      </w:r>
      <w:r>
        <w:rPr>
          <w:rFonts w:ascii="Times New Roman" w:eastAsia="Times New Roman" w:hAnsi="Times New Roman" w:cs="Times New Roman"/>
          <w:sz w:val="26"/>
          <w:szCs w:val="26"/>
        </w:rPr>
        <w:t>.</w:t>
      </w:r>
    </w:p>
    <w:p w14:paraId="4EE35326"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Các loại biểu đồ phổ biến (như histogram, scatter plot, boxplot, bar chart) được sử dụng trong các trường hợp nào?</w:t>
      </w:r>
    </w:p>
    <w:p w14:paraId="01F9B50C"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Histogram:</w:t>
      </w:r>
      <w:r>
        <w:rPr>
          <w:rFonts w:ascii="Times New Roman" w:eastAsia="Times New Roman" w:hAnsi="Times New Roman" w:cs="Times New Roman"/>
          <w:sz w:val="26"/>
          <w:szCs w:val="26"/>
        </w:rPr>
        <w:t xml:space="preserve"> dùng cho dữ liệu </w:t>
      </w:r>
      <w:r>
        <w:rPr>
          <w:rFonts w:ascii="Times New Roman" w:eastAsia="Times New Roman" w:hAnsi="Times New Roman" w:cs="Times New Roman"/>
          <w:b/>
          <w:sz w:val="26"/>
          <w:szCs w:val="26"/>
        </w:rPr>
        <w:t>liên tục</w:t>
      </w:r>
      <w:r>
        <w:rPr>
          <w:rFonts w:ascii="Times New Roman" w:eastAsia="Times New Roman" w:hAnsi="Times New Roman" w:cs="Times New Roman"/>
          <w:sz w:val="26"/>
          <w:szCs w:val="26"/>
        </w:rPr>
        <w:t xml:space="preserve">, để xem </w:t>
      </w:r>
      <w:r>
        <w:rPr>
          <w:rFonts w:ascii="Times New Roman" w:eastAsia="Times New Roman" w:hAnsi="Times New Roman" w:cs="Times New Roman"/>
          <w:b/>
          <w:sz w:val="26"/>
          <w:szCs w:val="26"/>
        </w:rPr>
        <w:t>phân bố tần suất</w:t>
      </w:r>
      <w:r>
        <w:rPr>
          <w:rFonts w:ascii="Times New Roman" w:eastAsia="Times New Roman" w:hAnsi="Times New Roman" w:cs="Times New Roman"/>
          <w:sz w:val="26"/>
          <w:szCs w:val="26"/>
        </w:rPr>
        <w:t xml:space="preserve"> (ví dụ: điểm thi, thu nhập).</w:t>
      </w:r>
    </w:p>
    <w:p w14:paraId="63A33179"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Scatter plot:</w:t>
      </w:r>
      <w:r>
        <w:rPr>
          <w:rFonts w:ascii="Times New Roman" w:eastAsia="Times New Roman" w:hAnsi="Times New Roman" w:cs="Times New Roman"/>
          <w:sz w:val="26"/>
          <w:szCs w:val="26"/>
        </w:rPr>
        <w:t xml:space="preserve"> dùng để </w:t>
      </w:r>
      <w:r>
        <w:rPr>
          <w:rFonts w:ascii="Times New Roman" w:eastAsia="Times New Roman" w:hAnsi="Times New Roman" w:cs="Times New Roman"/>
          <w:b/>
          <w:sz w:val="26"/>
          <w:szCs w:val="26"/>
        </w:rPr>
        <w:t>quan sát mối quan hệ giữa hai biến số</w:t>
      </w:r>
      <w:r>
        <w:rPr>
          <w:rFonts w:ascii="Times New Roman" w:eastAsia="Times New Roman" w:hAnsi="Times New Roman" w:cs="Times New Roman"/>
          <w:sz w:val="26"/>
          <w:szCs w:val="26"/>
        </w:rPr>
        <w:t xml:space="preserve"> (ví dụ: thu nhập và chi tiêu).</w:t>
      </w:r>
    </w:p>
    <w:p w14:paraId="06ADDDEF"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Boxplot:</w:t>
      </w:r>
      <w:r>
        <w:rPr>
          <w:rFonts w:ascii="Times New Roman" w:eastAsia="Times New Roman" w:hAnsi="Times New Roman" w:cs="Times New Roman"/>
          <w:sz w:val="26"/>
          <w:szCs w:val="26"/>
        </w:rPr>
        <w:t xml:space="preserve"> dùng để </w:t>
      </w:r>
      <w:r>
        <w:rPr>
          <w:rFonts w:ascii="Times New Roman" w:eastAsia="Times New Roman" w:hAnsi="Times New Roman" w:cs="Times New Roman"/>
          <w:b/>
          <w:sz w:val="26"/>
          <w:szCs w:val="26"/>
        </w:rPr>
        <w:t>so sánh phân bố và phát hiện ngoại lai</w:t>
      </w:r>
      <w:r>
        <w:rPr>
          <w:rFonts w:ascii="Times New Roman" w:eastAsia="Times New Roman" w:hAnsi="Times New Roman" w:cs="Times New Roman"/>
          <w:sz w:val="26"/>
          <w:szCs w:val="26"/>
        </w:rPr>
        <w:t xml:space="preserve"> giữa các nhóm.</w:t>
      </w:r>
    </w:p>
    <w:p w14:paraId="5727BE50"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Bar chart:</w:t>
      </w:r>
      <w:r>
        <w:rPr>
          <w:rFonts w:ascii="Times New Roman" w:eastAsia="Times New Roman" w:hAnsi="Times New Roman" w:cs="Times New Roman"/>
          <w:sz w:val="26"/>
          <w:szCs w:val="26"/>
        </w:rPr>
        <w:t xml:space="preserve"> dùng cho dữ liệu </w:t>
      </w:r>
      <w:r>
        <w:rPr>
          <w:rFonts w:ascii="Times New Roman" w:eastAsia="Times New Roman" w:hAnsi="Times New Roman" w:cs="Times New Roman"/>
          <w:b/>
          <w:sz w:val="26"/>
          <w:szCs w:val="26"/>
        </w:rPr>
        <w:t>phân loại</w:t>
      </w:r>
      <w:r>
        <w:rPr>
          <w:rFonts w:ascii="Times New Roman" w:eastAsia="Times New Roman" w:hAnsi="Times New Roman" w:cs="Times New Roman"/>
          <w:sz w:val="26"/>
          <w:szCs w:val="26"/>
        </w:rPr>
        <w:t xml:space="preserve">, để </w:t>
      </w:r>
      <w:r>
        <w:rPr>
          <w:rFonts w:ascii="Times New Roman" w:eastAsia="Times New Roman" w:hAnsi="Times New Roman" w:cs="Times New Roman"/>
          <w:b/>
          <w:sz w:val="26"/>
          <w:szCs w:val="26"/>
        </w:rPr>
        <w:t>so sánh tần suất hoặc giá trị trung bình</w:t>
      </w:r>
      <w:r>
        <w:rPr>
          <w:rFonts w:ascii="Times New Roman" w:eastAsia="Times New Roman" w:hAnsi="Times New Roman" w:cs="Times New Roman"/>
          <w:sz w:val="26"/>
          <w:szCs w:val="26"/>
        </w:rPr>
        <w:t xml:space="preserve"> giữa các nhóm.</w:t>
      </w:r>
    </w:p>
    <w:p w14:paraId="2ABCEE83"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Làm thế nào để chọn loại biểu đồ phù hợp với đặc điểm của dữ liệu (ví dụ: dữ liệu phân loại, dữ liệu số, dữ liệu thời gian)?</w:t>
      </w:r>
    </w:p>
    <w:p w14:paraId="2D16DD33"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Dữ liệu phân loại:</w:t>
      </w:r>
      <w:r>
        <w:rPr>
          <w:rFonts w:ascii="Times New Roman" w:eastAsia="Times New Roman" w:hAnsi="Times New Roman" w:cs="Times New Roman"/>
          <w:sz w:val="26"/>
          <w:szCs w:val="26"/>
        </w:rPr>
        <w:t xml:space="preserve"> dùng </w:t>
      </w:r>
      <w:r>
        <w:rPr>
          <w:rFonts w:ascii="Times New Roman" w:eastAsia="Times New Roman" w:hAnsi="Times New Roman" w:cs="Times New Roman"/>
          <w:b/>
          <w:sz w:val="26"/>
          <w:szCs w:val="26"/>
        </w:rPr>
        <w:t>bar chart</w:t>
      </w:r>
      <w:r>
        <w:rPr>
          <w:rFonts w:ascii="Times New Roman" w:eastAsia="Times New Roman" w:hAnsi="Times New Roman" w:cs="Times New Roman"/>
          <w:sz w:val="26"/>
          <w:szCs w:val="26"/>
        </w:rPr>
        <w:t xml:space="preserve"> hoặc </w:t>
      </w:r>
      <w:r>
        <w:rPr>
          <w:rFonts w:ascii="Times New Roman" w:eastAsia="Times New Roman" w:hAnsi="Times New Roman" w:cs="Times New Roman"/>
          <w:b/>
          <w:sz w:val="26"/>
          <w:szCs w:val="26"/>
        </w:rPr>
        <w:t>pie chart</w:t>
      </w:r>
      <w:r>
        <w:rPr>
          <w:rFonts w:ascii="Times New Roman" w:eastAsia="Times New Roman" w:hAnsi="Times New Roman" w:cs="Times New Roman"/>
          <w:sz w:val="26"/>
          <w:szCs w:val="26"/>
        </w:rPr>
        <w:t xml:space="preserve"> để so sánh tần suất giữa các nhóm.</w:t>
      </w:r>
    </w:p>
    <w:p w14:paraId="6130BD8D"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Dữ liệu số (liên tục):</w:t>
      </w:r>
      <w:r>
        <w:rPr>
          <w:rFonts w:ascii="Times New Roman" w:eastAsia="Times New Roman" w:hAnsi="Times New Roman" w:cs="Times New Roman"/>
          <w:sz w:val="26"/>
          <w:szCs w:val="26"/>
        </w:rPr>
        <w:t xml:space="preserve"> dùng </w:t>
      </w:r>
      <w:r>
        <w:rPr>
          <w:rFonts w:ascii="Times New Roman" w:eastAsia="Times New Roman" w:hAnsi="Times New Roman" w:cs="Times New Roman"/>
          <w:b/>
          <w:sz w:val="26"/>
          <w:szCs w:val="26"/>
        </w:rPr>
        <w:t>histogram</w:t>
      </w:r>
      <w:r>
        <w:rPr>
          <w:rFonts w:ascii="Times New Roman" w:eastAsia="Times New Roman" w:hAnsi="Times New Roman" w:cs="Times New Roman"/>
          <w:sz w:val="26"/>
          <w:szCs w:val="26"/>
        </w:rPr>
        <w:t xml:space="preserve"> hoặc </w:t>
      </w:r>
      <w:r>
        <w:rPr>
          <w:rFonts w:ascii="Times New Roman" w:eastAsia="Times New Roman" w:hAnsi="Times New Roman" w:cs="Times New Roman"/>
          <w:b/>
          <w:sz w:val="26"/>
          <w:szCs w:val="26"/>
        </w:rPr>
        <w:t>boxplot</w:t>
      </w:r>
      <w:r>
        <w:rPr>
          <w:rFonts w:ascii="Times New Roman" w:eastAsia="Times New Roman" w:hAnsi="Times New Roman" w:cs="Times New Roman"/>
          <w:sz w:val="26"/>
          <w:szCs w:val="26"/>
        </w:rPr>
        <w:t xml:space="preserve"> để xem phân bố và ngoại lai.</w:t>
      </w:r>
    </w:p>
    <w:p w14:paraId="25E4A3C4"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Dữ liệu thời gian:</w:t>
      </w:r>
      <w:r>
        <w:rPr>
          <w:rFonts w:ascii="Times New Roman" w:eastAsia="Times New Roman" w:hAnsi="Times New Roman" w:cs="Times New Roman"/>
          <w:sz w:val="26"/>
          <w:szCs w:val="26"/>
        </w:rPr>
        <w:t xml:space="preserve"> dùng </w:t>
      </w:r>
      <w:r>
        <w:rPr>
          <w:rFonts w:ascii="Times New Roman" w:eastAsia="Times New Roman" w:hAnsi="Times New Roman" w:cs="Times New Roman"/>
          <w:b/>
          <w:sz w:val="26"/>
          <w:szCs w:val="26"/>
        </w:rPr>
        <w:t>line chart</w:t>
      </w:r>
      <w:r>
        <w:rPr>
          <w:rFonts w:ascii="Times New Roman" w:eastAsia="Times New Roman" w:hAnsi="Times New Roman" w:cs="Times New Roman"/>
          <w:sz w:val="26"/>
          <w:szCs w:val="26"/>
        </w:rPr>
        <w:t xml:space="preserve"> để quan sát </w:t>
      </w:r>
      <w:r>
        <w:rPr>
          <w:rFonts w:ascii="Times New Roman" w:eastAsia="Times New Roman" w:hAnsi="Times New Roman" w:cs="Times New Roman"/>
          <w:b/>
          <w:sz w:val="26"/>
          <w:szCs w:val="26"/>
        </w:rPr>
        <w:t>xu hướng theo thời gian</w:t>
      </w:r>
      <w:r>
        <w:rPr>
          <w:rFonts w:ascii="Times New Roman" w:eastAsia="Times New Roman" w:hAnsi="Times New Roman" w:cs="Times New Roman"/>
          <w:sz w:val="26"/>
          <w:szCs w:val="26"/>
        </w:rPr>
        <w:t>.</w:t>
      </w:r>
    </w:p>
    <w:p w14:paraId="4F6B4C00" w14:textId="77777777" w:rsidR="003B261E" w:rsidRDefault="00000000">
      <w:pPr>
        <w:spacing w:before="240" w:after="24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Hai biến số:</w:t>
      </w:r>
    </w:p>
    <w:p w14:paraId="624F85DF"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w:t>
      </w:r>
      <w:sdt>
        <w:sdtPr>
          <w:tag w:val="goog_rdk_20"/>
          <w:id w:val="874411183"/>
        </w:sdtPr>
        <w:sdtContent>
          <w:r>
            <w:rPr>
              <w:rFonts w:ascii="Caudex" w:eastAsia="Caudex" w:hAnsi="Caudex" w:cs="Caudex"/>
              <w:sz w:val="26"/>
              <w:szCs w:val="26"/>
            </w:rPr>
            <w:t xml:space="preserve">Cả hai là số → </w:t>
          </w:r>
        </w:sdtContent>
      </w:sdt>
      <w:r>
        <w:rPr>
          <w:rFonts w:ascii="Times New Roman" w:eastAsia="Times New Roman" w:hAnsi="Times New Roman" w:cs="Times New Roman"/>
          <w:b/>
          <w:sz w:val="26"/>
          <w:szCs w:val="26"/>
        </w:rPr>
        <w:t>scatter plot</w:t>
      </w:r>
      <w:r>
        <w:rPr>
          <w:rFonts w:ascii="Times New Roman" w:eastAsia="Times New Roman" w:hAnsi="Times New Roman" w:cs="Times New Roman"/>
          <w:sz w:val="26"/>
          <w:szCs w:val="26"/>
        </w:rPr>
        <w:t>.</w:t>
      </w:r>
    </w:p>
    <w:p w14:paraId="1FCFAF1B" w14:textId="77777777" w:rsidR="003B261E" w:rsidRDefault="00000000">
      <w:pPr>
        <w:spacing w:before="240" w:after="240"/>
        <w:ind w:left="720" w:firstLine="720"/>
        <w:rPr>
          <w:rFonts w:ascii="Times New Roman" w:eastAsia="Times New Roman" w:hAnsi="Times New Roman" w:cs="Times New Roman"/>
          <w:sz w:val="26"/>
          <w:szCs w:val="26"/>
        </w:rPr>
      </w:pPr>
      <w:sdt>
        <w:sdtPr>
          <w:tag w:val="goog_rdk_21"/>
          <w:id w:val="-138313048"/>
        </w:sdtPr>
        <w:sdtContent>
          <w:r>
            <w:rPr>
              <w:rFonts w:ascii="Caudex" w:eastAsia="Caudex" w:hAnsi="Caudex" w:cs="Caudex"/>
              <w:sz w:val="26"/>
              <w:szCs w:val="26"/>
            </w:rPr>
            <w:t xml:space="preserve">-Một số, một phân loại → </w:t>
          </w:r>
        </w:sdtContent>
      </w:sdt>
      <w:r>
        <w:rPr>
          <w:rFonts w:ascii="Times New Roman" w:eastAsia="Times New Roman" w:hAnsi="Times New Roman" w:cs="Times New Roman"/>
          <w:b/>
          <w:sz w:val="26"/>
          <w:szCs w:val="26"/>
        </w:rPr>
        <w:t>boxplot</w:t>
      </w:r>
      <w:r>
        <w:rPr>
          <w:rFonts w:ascii="Times New Roman" w:eastAsia="Times New Roman" w:hAnsi="Times New Roman" w:cs="Times New Roman"/>
          <w:sz w:val="26"/>
          <w:szCs w:val="26"/>
        </w:rPr>
        <w:t xml:space="preserve"> hoặc </w:t>
      </w:r>
      <w:r>
        <w:rPr>
          <w:rFonts w:ascii="Times New Roman" w:eastAsia="Times New Roman" w:hAnsi="Times New Roman" w:cs="Times New Roman"/>
          <w:b/>
          <w:sz w:val="26"/>
          <w:szCs w:val="26"/>
        </w:rPr>
        <w:t>bar chart</w:t>
      </w:r>
      <w:r>
        <w:rPr>
          <w:rFonts w:ascii="Times New Roman" w:eastAsia="Times New Roman" w:hAnsi="Times New Roman" w:cs="Times New Roman"/>
          <w:sz w:val="26"/>
          <w:szCs w:val="26"/>
        </w:rPr>
        <w:t xml:space="preserve"> để so sánh giữa các nhóm.</w:t>
      </w:r>
    </w:p>
    <w:p w14:paraId="7D7D5248"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Sự khác biệt giữa các thư viện trực quan hóa trong Python như Matplotlib, Seaborn và Plotly là gì?</w:t>
      </w:r>
    </w:p>
    <w:p w14:paraId="4BCA8C31"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Matplotlib:</w:t>
      </w:r>
      <w:r>
        <w:rPr>
          <w:rFonts w:ascii="Times New Roman" w:eastAsia="Times New Roman" w:hAnsi="Times New Roman" w:cs="Times New Roman"/>
          <w:sz w:val="26"/>
          <w:szCs w:val="26"/>
        </w:rPr>
        <w:t xml:space="preserve"> thư viện </w:t>
      </w:r>
      <w:r>
        <w:rPr>
          <w:rFonts w:ascii="Times New Roman" w:eastAsia="Times New Roman" w:hAnsi="Times New Roman" w:cs="Times New Roman"/>
          <w:b/>
          <w:sz w:val="26"/>
          <w:szCs w:val="26"/>
        </w:rPr>
        <w:t>cơ bản và mạnh mẽ nhất</w:t>
      </w:r>
      <w:r>
        <w:rPr>
          <w:rFonts w:ascii="Times New Roman" w:eastAsia="Times New Roman" w:hAnsi="Times New Roman" w:cs="Times New Roman"/>
          <w:sz w:val="26"/>
          <w:szCs w:val="26"/>
        </w:rPr>
        <w:t xml:space="preserve">, cho phép tùy chỉnh chi tiết từng phần tử biểu đồ; phù hợp cho </w:t>
      </w:r>
      <w:r>
        <w:rPr>
          <w:rFonts w:ascii="Times New Roman" w:eastAsia="Times New Roman" w:hAnsi="Times New Roman" w:cs="Times New Roman"/>
          <w:b/>
          <w:sz w:val="26"/>
          <w:szCs w:val="26"/>
        </w:rPr>
        <w:t>biểu đồ tĩnh, nền tảng</w:t>
      </w:r>
      <w:r>
        <w:rPr>
          <w:rFonts w:ascii="Times New Roman" w:eastAsia="Times New Roman" w:hAnsi="Times New Roman" w:cs="Times New Roman"/>
          <w:sz w:val="26"/>
          <w:szCs w:val="26"/>
        </w:rPr>
        <w:t>.</w:t>
      </w:r>
    </w:p>
    <w:p w14:paraId="34710D57"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Seaborn:</w:t>
      </w:r>
      <w:r>
        <w:rPr>
          <w:rFonts w:ascii="Times New Roman" w:eastAsia="Times New Roman" w:hAnsi="Times New Roman" w:cs="Times New Roman"/>
          <w:sz w:val="26"/>
          <w:szCs w:val="26"/>
        </w:rPr>
        <w:t xml:space="preserve"> xây dựng trên Matplotlib, có </w:t>
      </w:r>
      <w:r>
        <w:rPr>
          <w:rFonts w:ascii="Times New Roman" w:eastAsia="Times New Roman" w:hAnsi="Times New Roman" w:cs="Times New Roman"/>
          <w:b/>
          <w:sz w:val="26"/>
          <w:szCs w:val="26"/>
        </w:rPr>
        <w:t>giao diện dễ dùng hơn</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biểu đồ mặc định đẹp</w:t>
      </w:r>
      <w:r>
        <w:rPr>
          <w:rFonts w:ascii="Times New Roman" w:eastAsia="Times New Roman" w:hAnsi="Times New Roman" w:cs="Times New Roman"/>
          <w:sz w:val="26"/>
          <w:szCs w:val="26"/>
        </w:rPr>
        <w:t xml:space="preserve">, thích hợp cho </w:t>
      </w:r>
      <w:r>
        <w:rPr>
          <w:rFonts w:ascii="Times New Roman" w:eastAsia="Times New Roman" w:hAnsi="Times New Roman" w:cs="Times New Roman"/>
          <w:b/>
          <w:sz w:val="26"/>
          <w:szCs w:val="26"/>
        </w:rPr>
        <w:t>phân tích thống kê và EDA</w:t>
      </w:r>
      <w:r>
        <w:rPr>
          <w:rFonts w:ascii="Times New Roman" w:eastAsia="Times New Roman" w:hAnsi="Times New Roman" w:cs="Times New Roman"/>
          <w:sz w:val="26"/>
          <w:szCs w:val="26"/>
        </w:rPr>
        <w:t>.</w:t>
      </w:r>
    </w:p>
    <w:p w14:paraId="70199EC4"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Plotly:</w:t>
      </w:r>
      <w:r>
        <w:rPr>
          <w:rFonts w:ascii="Times New Roman" w:eastAsia="Times New Roman" w:hAnsi="Times New Roman" w:cs="Times New Roman"/>
          <w:sz w:val="26"/>
          <w:szCs w:val="26"/>
        </w:rPr>
        <w:t xml:space="preserve"> hỗ trợ </w:t>
      </w:r>
      <w:r>
        <w:rPr>
          <w:rFonts w:ascii="Times New Roman" w:eastAsia="Times New Roman" w:hAnsi="Times New Roman" w:cs="Times New Roman"/>
          <w:b/>
          <w:sz w:val="26"/>
          <w:szCs w:val="26"/>
        </w:rPr>
        <w:t>biểu đồ tương tác (interactive)</w:t>
      </w:r>
      <w:r>
        <w:rPr>
          <w:rFonts w:ascii="Times New Roman" w:eastAsia="Times New Roman" w:hAnsi="Times New Roman" w:cs="Times New Roman"/>
          <w:sz w:val="26"/>
          <w:szCs w:val="26"/>
        </w:rPr>
        <w:t xml:space="preserve">, cho phép phóng to, rê chuột xem giá trị; phù hợp cho </w:t>
      </w:r>
      <w:r>
        <w:rPr>
          <w:rFonts w:ascii="Times New Roman" w:eastAsia="Times New Roman" w:hAnsi="Times New Roman" w:cs="Times New Roman"/>
          <w:b/>
          <w:sz w:val="26"/>
          <w:szCs w:val="26"/>
        </w:rPr>
        <w:t>dashboard và trình bày dữ liệu</w:t>
      </w:r>
      <w:r>
        <w:rPr>
          <w:rFonts w:ascii="Times New Roman" w:eastAsia="Times New Roman" w:hAnsi="Times New Roman" w:cs="Times New Roman"/>
          <w:sz w:val="26"/>
          <w:szCs w:val="26"/>
        </w:rPr>
        <w:t>.</w:t>
      </w:r>
    </w:p>
    <w:p w14:paraId="21ECAF14"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Những nguyên tắc thiết kế nào cần tuân thủ để tạo ra một biểu đồ trực quan hóa dễ hiểu và hiệu quả?</w:t>
      </w:r>
    </w:p>
    <w:p w14:paraId="10055F12"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Chọn đúng loại biểu đồ</w:t>
      </w:r>
      <w:r>
        <w:rPr>
          <w:rFonts w:ascii="Times New Roman" w:eastAsia="Times New Roman" w:hAnsi="Times New Roman" w:cs="Times New Roman"/>
          <w:sz w:val="26"/>
          <w:szCs w:val="26"/>
        </w:rPr>
        <w:t xml:space="preserve"> phù hợp với kiểu dữ liệu và mục đích.</w:t>
      </w:r>
    </w:p>
    <w:p w14:paraId="391CEFFC"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Đơn giản, rõ ràng:</w:t>
      </w:r>
      <w:r>
        <w:rPr>
          <w:rFonts w:ascii="Times New Roman" w:eastAsia="Times New Roman" w:hAnsi="Times New Roman" w:cs="Times New Roman"/>
          <w:sz w:val="26"/>
          <w:szCs w:val="26"/>
        </w:rPr>
        <w:t xml:space="preserve"> tránh quá nhiều màu sắc hoặc chi tiết gây rối.</w:t>
      </w:r>
    </w:p>
    <w:p w14:paraId="262F6419"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Gắn nhãn (label), tiêu đề và thang đo rõ ràng.</w:t>
      </w:r>
      <w:r>
        <w:rPr>
          <w:rFonts w:ascii="Times New Roman" w:eastAsia="Times New Roman" w:hAnsi="Times New Roman" w:cs="Times New Roman"/>
          <w:b/>
          <w:sz w:val="26"/>
          <w:szCs w:val="26"/>
        </w:rPr>
        <w:br/>
        <w:t>Giữ tỷ lệ trục chính xác</w:t>
      </w:r>
      <w:r>
        <w:rPr>
          <w:rFonts w:ascii="Times New Roman" w:eastAsia="Times New Roman" w:hAnsi="Times New Roman" w:cs="Times New Roman"/>
          <w:sz w:val="26"/>
          <w:szCs w:val="26"/>
        </w:rPr>
        <w:t xml:space="preserve"> để không làm sai lệch ý nghĩa.</w:t>
      </w:r>
      <w:r>
        <w:rPr>
          <w:rFonts w:ascii="Times New Roman" w:eastAsia="Times New Roman" w:hAnsi="Times New Roman" w:cs="Times New Roman"/>
          <w:sz w:val="26"/>
          <w:szCs w:val="26"/>
        </w:rPr>
        <w:br/>
      </w:r>
      <w:r>
        <w:rPr>
          <w:rFonts w:ascii="Times New Roman" w:eastAsia="Times New Roman" w:hAnsi="Times New Roman" w:cs="Times New Roman"/>
          <w:b/>
          <w:sz w:val="26"/>
          <w:szCs w:val="26"/>
        </w:rPr>
        <w:t>Dùng màu sắc nhất quán</w:t>
      </w:r>
      <w:r>
        <w:rPr>
          <w:rFonts w:ascii="Times New Roman" w:eastAsia="Times New Roman" w:hAnsi="Times New Roman" w:cs="Times New Roman"/>
          <w:sz w:val="26"/>
          <w:szCs w:val="26"/>
        </w:rPr>
        <w:t xml:space="preserve"> để phân biệt nhóm hoặc xu hướng.</w:t>
      </w:r>
    </w:p>
    <w:p w14:paraId="031FECDA"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nổi bật thông tin chính</w:t>
      </w:r>
      <w:r>
        <w:rPr>
          <w:rFonts w:ascii="Times New Roman" w:eastAsia="Times New Roman" w:hAnsi="Times New Roman" w:cs="Times New Roman"/>
          <w:sz w:val="26"/>
          <w:szCs w:val="26"/>
        </w:rPr>
        <w:t xml:space="preserve"> (trend, so sánh, ngoại lai) để người xem hiểu nhanh.</w:t>
      </w:r>
    </w:p>
    <w:p w14:paraId="7ACE0B88"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Làm thế nào để tạo một biểu đồ đơn giản như histogram hoặc bar chart bằng Matplotlib? Bạn có thể chia sẻ đoạn code mẫu không?</w:t>
      </w:r>
    </w:p>
    <w:p w14:paraId="4D9D6448" w14:textId="77777777" w:rsidR="003B261E" w:rsidRDefault="00000000">
      <w:pPr>
        <w:shd w:val="clear" w:color="auto" w:fill="1F1F1F"/>
        <w:spacing w:before="240" w:after="240" w:line="325" w:lineRule="auto"/>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matplotlib</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pyplot</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plt</w:t>
      </w:r>
    </w:p>
    <w:p w14:paraId="2A1D0316" w14:textId="77777777" w:rsidR="003B261E" w:rsidRDefault="003B261E">
      <w:pPr>
        <w:shd w:val="clear" w:color="auto" w:fill="1F1F1F"/>
        <w:spacing w:before="240" w:after="240" w:line="325" w:lineRule="auto"/>
        <w:rPr>
          <w:rFonts w:ascii="Courier New" w:eastAsia="Courier New" w:hAnsi="Courier New" w:cs="Courier New"/>
          <w:color w:val="CCCCCC"/>
          <w:sz w:val="26"/>
          <w:szCs w:val="26"/>
        </w:rPr>
      </w:pPr>
    </w:p>
    <w:p w14:paraId="360C302B" w14:textId="77777777" w:rsidR="003B261E" w:rsidRDefault="00000000">
      <w:pPr>
        <w:shd w:val="clear" w:color="auto" w:fill="1F1F1F"/>
        <w:spacing w:before="240" w:after="240" w:line="325" w:lineRule="auto"/>
        <w:rPr>
          <w:rFonts w:ascii="Courier New" w:eastAsia="Courier New" w:hAnsi="Courier New" w:cs="Courier New"/>
          <w:color w:val="6A9955"/>
          <w:sz w:val="26"/>
          <w:szCs w:val="26"/>
        </w:rPr>
      </w:pPr>
      <w:sdt>
        <w:sdtPr>
          <w:tag w:val="goog_rdk_22"/>
          <w:id w:val="332273568"/>
        </w:sdtPr>
        <w:sdtContent>
          <w:r>
            <w:rPr>
              <w:rFonts w:ascii="Cousine" w:eastAsia="Cousine" w:hAnsi="Cousine" w:cs="Cousine"/>
              <w:color w:val="6A9955"/>
              <w:sz w:val="26"/>
              <w:szCs w:val="26"/>
            </w:rPr>
            <w:t># Dữ liệu mẫu</w:t>
          </w:r>
        </w:sdtContent>
      </w:sdt>
    </w:p>
    <w:p w14:paraId="0CA0BEE9" w14:textId="77777777" w:rsidR="003B261E" w:rsidRDefault="00000000">
      <w:pPr>
        <w:shd w:val="clear" w:color="auto" w:fill="1F1F1F"/>
        <w:spacing w:before="240" w:after="240"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scores</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65</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70</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75</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80</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85</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90</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95</w:t>
      </w:r>
      <w:r>
        <w:rPr>
          <w:rFonts w:ascii="Courier New" w:eastAsia="Courier New" w:hAnsi="Courier New" w:cs="Courier New"/>
          <w:color w:val="CCCCCC"/>
          <w:sz w:val="26"/>
          <w:szCs w:val="26"/>
        </w:rPr>
        <w:t>]</w:t>
      </w:r>
    </w:p>
    <w:p w14:paraId="0DC8A998" w14:textId="77777777" w:rsidR="003B261E" w:rsidRDefault="00000000">
      <w:pPr>
        <w:shd w:val="clear" w:color="auto" w:fill="1F1F1F"/>
        <w:spacing w:before="240" w:after="240"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students</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'A'</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'B'</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'C'</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'D'</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'E'</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'F'</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'G'</w:t>
      </w:r>
      <w:r>
        <w:rPr>
          <w:rFonts w:ascii="Courier New" w:eastAsia="Courier New" w:hAnsi="Courier New" w:cs="Courier New"/>
          <w:color w:val="CCCCCC"/>
          <w:sz w:val="26"/>
          <w:szCs w:val="26"/>
        </w:rPr>
        <w:t>]</w:t>
      </w:r>
    </w:p>
    <w:p w14:paraId="661EE17E" w14:textId="77777777" w:rsidR="003B261E" w:rsidRDefault="00000000">
      <w:pPr>
        <w:shd w:val="clear" w:color="auto" w:fill="1F1F1F"/>
        <w:spacing w:before="240" w:after="240"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marks</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70</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85</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60</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90</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75</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80</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95</w:t>
      </w:r>
      <w:r>
        <w:rPr>
          <w:rFonts w:ascii="Courier New" w:eastAsia="Courier New" w:hAnsi="Courier New" w:cs="Courier New"/>
          <w:color w:val="CCCCCC"/>
          <w:sz w:val="26"/>
          <w:szCs w:val="26"/>
        </w:rPr>
        <w:t>]</w:t>
      </w:r>
    </w:p>
    <w:p w14:paraId="49BD7E3B" w14:textId="77777777" w:rsidR="003B261E" w:rsidRDefault="003B261E">
      <w:pPr>
        <w:shd w:val="clear" w:color="auto" w:fill="1F1F1F"/>
        <w:spacing w:before="240" w:after="240" w:line="325" w:lineRule="auto"/>
        <w:rPr>
          <w:rFonts w:ascii="Courier New" w:eastAsia="Courier New" w:hAnsi="Courier New" w:cs="Courier New"/>
          <w:color w:val="CCCCCC"/>
          <w:sz w:val="26"/>
          <w:szCs w:val="26"/>
        </w:rPr>
      </w:pPr>
    </w:p>
    <w:p w14:paraId="05A08703" w14:textId="77777777" w:rsidR="003B261E" w:rsidRDefault="00000000">
      <w:pPr>
        <w:shd w:val="clear" w:color="auto" w:fill="1F1F1F"/>
        <w:spacing w:before="240" w:after="240" w:line="325" w:lineRule="auto"/>
        <w:rPr>
          <w:rFonts w:ascii="Courier New" w:eastAsia="Courier New" w:hAnsi="Courier New" w:cs="Courier New"/>
          <w:color w:val="6A9955"/>
          <w:sz w:val="26"/>
          <w:szCs w:val="26"/>
        </w:rPr>
      </w:pPr>
      <w:r>
        <w:rPr>
          <w:rFonts w:ascii="Courier New" w:eastAsia="Courier New" w:hAnsi="Courier New" w:cs="Courier New"/>
          <w:color w:val="6A9955"/>
          <w:sz w:val="26"/>
          <w:szCs w:val="26"/>
        </w:rPr>
        <w:t># 🔹 Histogram – biểu đồ phân bố điểm</w:t>
      </w:r>
    </w:p>
    <w:p w14:paraId="7A682EF1" w14:textId="77777777" w:rsidR="003B261E" w:rsidRDefault="00000000">
      <w:pPr>
        <w:shd w:val="clear" w:color="auto" w:fill="1F1F1F"/>
        <w:spacing w:before="240" w:after="240" w:line="325" w:lineRule="auto"/>
        <w:rPr>
          <w:rFonts w:ascii="Courier New" w:eastAsia="Courier New" w:hAnsi="Courier New" w:cs="Courier New"/>
          <w:color w:val="CCCCCC"/>
          <w:sz w:val="26"/>
          <w:szCs w:val="26"/>
        </w:rPr>
      </w:pPr>
      <w:r>
        <w:rPr>
          <w:rFonts w:ascii="Courier New" w:eastAsia="Courier New" w:hAnsi="Courier New" w:cs="Courier New"/>
          <w:color w:val="4EC9B0"/>
          <w:sz w:val="26"/>
          <w:szCs w:val="26"/>
        </w:rPr>
        <w:t>plt</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hist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scores</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bins</w:t>
      </w:r>
      <w:r>
        <w:rPr>
          <w:rFonts w:ascii="Courier New" w:eastAsia="Courier New" w:hAnsi="Courier New" w:cs="Courier New"/>
          <w:color w:val="D4D4D4"/>
          <w:sz w:val="26"/>
          <w:szCs w:val="26"/>
        </w:rPr>
        <w:t>=</w:t>
      </w:r>
      <w:r>
        <w:rPr>
          <w:rFonts w:ascii="Courier New" w:eastAsia="Courier New" w:hAnsi="Courier New" w:cs="Courier New"/>
          <w:color w:val="B5CEA8"/>
          <w:sz w:val="26"/>
          <w:szCs w:val="26"/>
        </w:rPr>
        <w:t>5</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color</w:t>
      </w:r>
      <w:r>
        <w:rPr>
          <w:rFonts w:ascii="Courier New" w:eastAsia="Courier New" w:hAnsi="Courier New" w:cs="Courier New"/>
          <w:color w:val="D4D4D4"/>
          <w:sz w:val="26"/>
          <w:szCs w:val="26"/>
        </w:rPr>
        <w:t>=</w:t>
      </w:r>
      <w:r>
        <w:rPr>
          <w:rFonts w:ascii="Courier New" w:eastAsia="Courier New" w:hAnsi="Courier New" w:cs="Courier New"/>
          <w:color w:val="CE9178"/>
          <w:sz w:val="26"/>
          <w:szCs w:val="26"/>
        </w:rPr>
        <w:t>'skyblue'</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edgecolor</w:t>
      </w:r>
      <w:r>
        <w:rPr>
          <w:rFonts w:ascii="Courier New" w:eastAsia="Courier New" w:hAnsi="Courier New" w:cs="Courier New"/>
          <w:color w:val="D4D4D4"/>
          <w:sz w:val="26"/>
          <w:szCs w:val="26"/>
        </w:rPr>
        <w:t>=</w:t>
      </w:r>
      <w:r>
        <w:rPr>
          <w:rFonts w:ascii="Courier New" w:eastAsia="Courier New" w:hAnsi="Courier New" w:cs="Courier New"/>
          <w:color w:val="CE9178"/>
          <w:sz w:val="26"/>
          <w:szCs w:val="26"/>
        </w:rPr>
        <w:t>'black'</w:t>
      </w:r>
      <w:r>
        <w:rPr>
          <w:rFonts w:ascii="Courier New" w:eastAsia="Courier New" w:hAnsi="Courier New" w:cs="Courier New"/>
          <w:color w:val="CCCCCC"/>
          <w:sz w:val="26"/>
          <w:szCs w:val="26"/>
        </w:rPr>
        <w:t>)</w:t>
      </w:r>
    </w:p>
    <w:p w14:paraId="09DDBDE1" w14:textId="77777777" w:rsidR="003B261E" w:rsidRDefault="00000000">
      <w:pPr>
        <w:shd w:val="clear" w:color="auto" w:fill="1F1F1F"/>
        <w:spacing w:before="240" w:after="240" w:line="325" w:lineRule="auto"/>
        <w:rPr>
          <w:rFonts w:ascii="Courier New" w:eastAsia="Courier New" w:hAnsi="Courier New" w:cs="Courier New"/>
          <w:color w:val="CCCCCC"/>
          <w:sz w:val="26"/>
          <w:szCs w:val="26"/>
        </w:rPr>
      </w:pPr>
      <w:r>
        <w:rPr>
          <w:rFonts w:ascii="Courier New" w:eastAsia="Courier New" w:hAnsi="Courier New" w:cs="Courier New"/>
          <w:color w:val="4EC9B0"/>
          <w:sz w:val="26"/>
          <w:szCs w:val="26"/>
        </w:rPr>
        <w:t>plt</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title</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'Histogram - Phân bố điểm'</w:t>
      </w:r>
      <w:r>
        <w:rPr>
          <w:rFonts w:ascii="Courier New" w:eastAsia="Courier New" w:hAnsi="Courier New" w:cs="Courier New"/>
          <w:color w:val="CCCCCC"/>
          <w:sz w:val="26"/>
          <w:szCs w:val="26"/>
        </w:rPr>
        <w:t>)</w:t>
      </w:r>
    </w:p>
    <w:p w14:paraId="1ACA0AA0" w14:textId="77777777" w:rsidR="003B261E" w:rsidRDefault="00000000">
      <w:pPr>
        <w:shd w:val="clear" w:color="auto" w:fill="1F1F1F"/>
        <w:spacing w:before="240" w:after="240" w:line="325" w:lineRule="auto"/>
        <w:rPr>
          <w:rFonts w:ascii="Courier New" w:eastAsia="Courier New" w:hAnsi="Courier New" w:cs="Courier New"/>
          <w:color w:val="CCCCCC"/>
          <w:sz w:val="26"/>
          <w:szCs w:val="26"/>
        </w:rPr>
      </w:pPr>
      <w:r>
        <w:rPr>
          <w:rFonts w:ascii="Courier New" w:eastAsia="Courier New" w:hAnsi="Courier New" w:cs="Courier New"/>
          <w:color w:val="4EC9B0"/>
          <w:sz w:val="26"/>
          <w:szCs w:val="26"/>
        </w:rPr>
        <w:t>plt</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xlabel</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'Điểm'</w:t>
      </w:r>
      <w:r>
        <w:rPr>
          <w:rFonts w:ascii="Courier New" w:eastAsia="Courier New" w:hAnsi="Courier New" w:cs="Courier New"/>
          <w:color w:val="CCCCCC"/>
          <w:sz w:val="26"/>
          <w:szCs w:val="26"/>
        </w:rPr>
        <w:t>)</w:t>
      </w:r>
    </w:p>
    <w:p w14:paraId="54066435" w14:textId="77777777" w:rsidR="003B261E" w:rsidRDefault="00000000">
      <w:pPr>
        <w:shd w:val="clear" w:color="auto" w:fill="1F1F1F"/>
        <w:spacing w:before="240" w:after="240" w:line="325" w:lineRule="auto"/>
        <w:rPr>
          <w:rFonts w:ascii="Courier New" w:eastAsia="Courier New" w:hAnsi="Courier New" w:cs="Courier New"/>
          <w:color w:val="CCCCCC"/>
          <w:sz w:val="26"/>
          <w:szCs w:val="26"/>
        </w:rPr>
      </w:pPr>
      <w:r>
        <w:rPr>
          <w:rFonts w:ascii="Courier New" w:eastAsia="Courier New" w:hAnsi="Courier New" w:cs="Courier New"/>
          <w:color w:val="4EC9B0"/>
          <w:sz w:val="26"/>
          <w:szCs w:val="26"/>
        </w:rPr>
        <w:t>plt</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ylabel</w:t>
      </w:r>
      <w:r>
        <w:rPr>
          <w:rFonts w:ascii="Courier New" w:eastAsia="Courier New" w:hAnsi="Courier New" w:cs="Courier New"/>
          <w:color w:val="CCCCCC"/>
          <w:sz w:val="26"/>
          <w:szCs w:val="26"/>
        </w:rPr>
        <w:t>(</w:t>
      </w:r>
      <w:sdt>
        <w:sdtPr>
          <w:tag w:val="goog_rdk_23"/>
          <w:id w:val="-1865595660"/>
        </w:sdtPr>
        <w:sdtContent>
          <w:r>
            <w:rPr>
              <w:rFonts w:ascii="Cousine" w:eastAsia="Cousine" w:hAnsi="Cousine" w:cs="Cousine"/>
              <w:color w:val="CE9178"/>
              <w:sz w:val="26"/>
              <w:szCs w:val="26"/>
            </w:rPr>
            <w:t>'Tần suất'</w:t>
          </w:r>
        </w:sdtContent>
      </w:sdt>
      <w:r>
        <w:rPr>
          <w:rFonts w:ascii="Courier New" w:eastAsia="Courier New" w:hAnsi="Courier New" w:cs="Courier New"/>
          <w:color w:val="CCCCCC"/>
          <w:sz w:val="26"/>
          <w:szCs w:val="26"/>
        </w:rPr>
        <w:t>)</w:t>
      </w:r>
    </w:p>
    <w:p w14:paraId="143F150E" w14:textId="77777777" w:rsidR="003B261E" w:rsidRDefault="00000000">
      <w:pPr>
        <w:shd w:val="clear" w:color="auto" w:fill="1F1F1F"/>
        <w:spacing w:before="240" w:after="240" w:line="325" w:lineRule="auto"/>
        <w:rPr>
          <w:rFonts w:ascii="Courier New" w:eastAsia="Courier New" w:hAnsi="Courier New" w:cs="Courier New"/>
          <w:color w:val="CCCCCC"/>
          <w:sz w:val="26"/>
          <w:szCs w:val="26"/>
        </w:rPr>
      </w:pPr>
      <w:r>
        <w:rPr>
          <w:rFonts w:ascii="Courier New" w:eastAsia="Courier New" w:hAnsi="Courier New" w:cs="Courier New"/>
          <w:color w:val="4EC9B0"/>
          <w:sz w:val="26"/>
          <w:szCs w:val="26"/>
        </w:rPr>
        <w:t>plt</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show</w:t>
      </w:r>
      <w:r>
        <w:rPr>
          <w:rFonts w:ascii="Courier New" w:eastAsia="Courier New" w:hAnsi="Courier New" w:cs="Courier New"/>
          <w:color w:val="CCCCCC"/>
          <w:sz w:val="26"/>
          <w:szCs w:val="26"/>
        </w:rPr>
        <w:t>()</w:t>
      </w:r>
    </w:p>
    <w:p w14:paraId="53177EB8" w14:textId="77777777" w:rsidR="003B261E" w:rsidRDefault="003B261E">
      <w:pPr>
        <w:shd w:val="clear" w:color="auto" w:fill="1F1F1F"/>
        <w:spacing w:before="240" w:after="240" w:line="325" w:lineRule="auto"/>
        <w:rPr>
          <w:rFonts w:ascii="Courier New" w:eastAsia="Courier New" w:hAnsi="Courier New" w:cs="Courier New"/>
          <w:color w:val="CCCCCC"/>
          <w:sz w:val="26"/>
          <w:szCs w:val="26"/>
        </w:rPr>
      </w:pPr>
    </w:p>
    <w:p w14:paraId="4765415E" w14:textId="77777777" w:rsidR="003B261E" w:rsidRDefault="00000000">
      <w:pPr>
        <w:shd w:val="clear" w:color="auto" w:fill="1F1F1F"/>
        <w:spacing w:before="240" w:after="240" w:line="325" w:lineRule="auto"/>
        <w:rPr>
          <w:rFonts w:ascii="Courier New" w:eastAsia="Courier New" w:hAnsi="Courier New" w:cs="Courier New"/>
          <w:color w:val="6A9955"/>
          <w:sz w:val="26"/>
          <w:szCs w:val="26"/>
        </w:rPr>
      </w:pPr>
      <w:r>
        <w:rPr>
          <w:rFonts w:ascii="Courier New" w:eastAsia="Courier New" w:hAnsi="Courier New" w:cs="Courier New"/>
          <w:color w:val="6A9955"/>
          <w:sz w:val="26"/>
          <w:szCs w:val="26"/>
        </w:rPr>
        <w:t># 🔹 Bar chart – biểu đồ cột so sánh điểm giữa sinh viên</w:t>
      </w:r>
    </w:p>
    <w:p w14:paraId="12899BE7" w14:textId="77777777" w:rsidR="003B261E" w:rsidRDefault="00000000">
      <w:pPr>
        <w:shd w:val="clear" w:color="auto" w:fill="1F1F1F"/>
        <w:spacing w:before="240" w:after="240" w:line="325" w:lineRule="auto"/>
        <w:rPr>
          <w:rFonts w:ascii="Courier New" w:eastAsia="Courier New" w:hAnsi="Courier New" w:cs="Courier New"/>
          <w:color w:val="CCCCCC"/>
          <w:sz w:val="26"/>
          <w:szCs w:val="26"/>
        </w:rPr>
      </w:pPr>
      <w:r>
        <w:rPr>
          <w:rFonts w:ascii="Courier New" w:eastAsia="Courier New" w:hAnsi="Courier New" w:cs="Courier New"/>
          <w:color w:val="4EC9B0"/>
          <w:sz w:val="26"/>
          <w:szCs w:val="26"/>
        </w:rPr>
        <w:t>plt</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bar</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students</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marks</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color</w:t>
      </w:r>
      <w:r>
        <w:rPr>
          <w:rFonts w:ascii="Courier New" w:eastAsia="Courier New" w:hAnsi="Courier New" w:cs="Courier New"/>
          <w:color w:val="D4D4D4"/>
          <w:sz w:val="26"/>
          <w:szCs w:val="26"/>
        </w:rPr>
        <w:t>=</w:t>
      </w:r>
      <w:r>
        <w:rPr>
          <w:rFonts w:ascii="Courier New" w:eastAsia="Courier New" w:hAnsi="Courier New" w:cs="Courier New"/>
          <w:color w:val="CE9178"/>
          <w:sz w:val="26"/>
          <w:szCs w:val="26"/>
        </w:rPr>
        <w:t>'orange'</w:t>
      </w:r>
      <w:r>
        <w:rPr>
          <w:rFonts w:ascii="Courier New" w:eastAsia="Courier New" w:hAnsi="Courier New" w:cs="Courier New"/>
          <w:color w:val="CCCCCC"/>
          <w:sz w:val="26"/>
          <w:szCs w:val="26"/>
        </w:rPr>
        <w:t>)</w:t>
      </w:r>
    </w:p>
    <w:p w14:paraId="442E9DD9" w14:textId="77777777" w:rsidR="003B261E" w:rsidRDefault="00000000">
      <w:pPr>
        <w:shd w:val="clear" w:color="auto" w:fill="1F1F1F"/>
        <w:spacing w:before="240" w:after="240" w:line="325" w:lineRule="auto"/>
        <w:rPr>
          <w:rFonts w:ascii="Courier New" w:eastAsia="Courier New" w:hAnsi="Courier New" w:cs="Courier New"/>
          <w:color w:val="CCCCCC"/>
          <w:sz w:val="26"/>
          <w:szCs w:val="26"/>
        </w:rPr>
      </w:pPr>
      <w:r>
        <w:rPr>
          <w:rFonts w:ascii="Courier New" w:eastAsia="Courier New" w:hAnsi="Courier New" w:cs="Courier New"/>
          <w:color w:val="4EC9B0"/>
          <w:sz w:val="26"/>
          <w:szCs w:val="26"/>
        </w:rPr>
        <w:t>plt</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title</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'Bar chart - Điểm từng sinh viên'</w:t>
      </w:r>
      <w:r>
        <w:rPr>
          <w:rFonts w:ascii="Courier New" w:eastAsia="Courier New" w:hAnsi="Courier New" w:cs="Courier New"/>
          <w:color w:val="CCCCCC"/>
          <w:sz w:val="26"/>
          <w:szCs w:val="26"/>
        </w:rPr>
        <w:t>)</w:t>
      </w:r>
    </w:p>
    <w:p w14:paraId="4B6A58C3" w14:textId="77777777" w:rsidR="003B261E" w:rsidRDefault="00000000">
      <w:pPr>
        <w:shd w:val="clear" w:color="auto" w:fill="1F1F1F"/>
        <w:spacing w:before="240" w:after="240" w:line="325" w:lineRule="auto"/>
        <w:rPr>
          <w:rFonts w:ascii="Courier New" w:eastAsia="Courier New" w:hAnsi="Courier New" w:cs="Courier New"/>
          <w:color w:val="CCCCCC"/>
          <w:sz w:val="26"/>
          <w:szCs w:val="26"/>
        </w:rPr>
      </w:pPr>
      <w:r>
        <w:rPr>
          <w:rFonts w:ascii="Courier New" w:eastAsia="Courier New" w:hAnsi="Courier New" w:cs="Courier New"/>
          <w:color w:val="4EC9B0"/>
          <w:sz w:val="26"/>
          <w:szCs w:val="26"/>
        </w:rPr>
        <w:t>plt</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xlabel</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'Sinh viên'</w:t>
      </w:r>
      <w:r>
        <w:rPr>
          <w:rFonts w:ascii="Courier New" w:eastAsia="Courier New" w:hAnsi="Courier New" w:cs="Courier New"/>
          <w:color w:val="CCCCCC"/>
          <w:sz w:val="26"/>
          <w:szCs w:val="26"/>
        </w:rPr>
        <w:t>)</w:t>
      </w:r>
    </w:p>
    <w:p w14:paraId="49DBFCE4" w14:textId="77777777" w:rsidR="003B261E" w:rsidRDefault="00000000">
      <w:pPr>
        <w:shd w:val="clear" w:color="auto" w:fill="1F1F1F"/>
        <w:spacing w:before="240" w:after="240" w:line="325" w:lineRule="auto"/>
        <w:rPr>
          <w:rFonts w:ascii="Courier New" w:eastAsia="Courier New" w:hAnsi="Courier New" w:cs="Courier New"/>
          <w:color w:val="CCCCCC"/>
          <w:sz w:val="26"/>
          <w:szCs w:val="26"/>
        </w:rPr>
      </w:pPr>
      <w:r>
        <w:rPr>
          <w:rFonts w:ascii="Courier New" w:eastAsia="Courier New" w:hAnsi="Courier New" w:cs="Courier New"/>
          <w:color w:val="4EC9B0"/>
          <w:sz w:val="26"/>
          <w:szCs w:val="26"/>
        </w:rPr>
        <w:t>plt</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ylabel</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'Điểm'</w:t>
      </w:r>
      <w:r>
        <w:rPr>
          <w:rFonts w:ascii="Courier New" w:eastAsia="Courier New" w:hAnsi="Courier New" w:cs="Courier New"/>
          <w:color w:val="CCCCCC"/>
          <w:sz w:val="26"/>
          <w:szCs w:val="26"/>
        </w:rPr>
        <w:t>)</w:t>
      </w:r>
    </w:p>
    <w:p w14:paraId="17819EAE" w14:textId="77777777" w:rsidR="003B261E" w:rsidRDefault="00000000">
      <w:pPr>
        <w:shd w:val="clear" w:color="auto" w:fill="1F1F1F"/>
        <w:spacing w:before="240" w:after="240" w:line="325" w:lineRule="auto"/>
        <w:rPr>
          <w:rFonts w:ascii="Courier New" w:eastAsia="Courier New" w:hAnsi="Courier New" w:cs="Courier New"/>
          <w:color w:val="CCCCCC"/>
          <w:sz w:val="26"/>
          <w:szCs w:val="26"/>
        </w:rPr>
      </w:pPr>
      <w:r>
        <w:rPr>
          <w:rFonts w:ascii="Courier New" w:eastAsia="Courier New" w:hAnsi="Courier New" w:cs="Courier New"/>
          <w:color w:val="4EC9B0"/>
          <w:sz w:val="26"/>
          <w:szCs w:val="26"/>
        </w:rPr>
        <w:t>plt</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show</w:t>
      </w:r>
      <w:r>
        <w:rPr>
          <w:rFonts w:ascii="Courier New" w:eastAsia="Courier New" w:hAnsi="Courier New" w:cs="Courier New"/>
          <w:color w:val="CCCCCC"/>
          <w:sz w:val="26"/>
          <w:szCs w:val="26"/>
        </w:rPr>
        <w:t>()</w:t>
      </w:r>
    </w:p>
    <w:p w14:paraId="62B1499B"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Output</w:t>
      </w:r>
    </w:p>
    <w:p w14:paraId="4661BBB1"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9A0699A" wp14:editId="69FFFF13">
            <wp:extent cx="5486400" cy="4352925"/>
            <wp:effectExtent l="0" t="0" r="0" b="0"/>
            <wp:docPr id="184372222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4"/>
                    <a:srcRect/>
                    <a:stretch>
                      <a:fillRect/>
                    </a:stretch>
                  </pic:blipFill>
                  <pic:spPr>
                    <a:xfrm>
                      <a:off x="0" y="0"/>
                      <a:ext cx="5486400" cy="4352925"/>
                    </a:xfrm>
                    <a:prstGeom prst="rect">
                      <a:avLst/>
                    </a:prstGeom>
                    <a:ln/>
                  </pic:spPr>
                </pic:pic>
              </a:graphicData>
            </a:graphic>
          </wp:inline>
        </w:drawing>
      </w:r>
    </w:p>
    <w:p w14:paraId="2E6A3CDC" w14:textId="77777777" w:rsidR="003B261E" w:rsidRDefault="00000000">
      <w:pPr>
        <w:spacing w:before="240" w:after="240"/>
      </w:pPr>
      <w:r>
        <w:rPr>
          <w:rFonts w:ascii="Times New Roman" w:eastAsia="Times New Roman" w:hAnsi="Times New Roman" w:cs="Times New Roman"/>
          <w:noProof/>
          <w:sz w:val="26"/>
          <w:szCs w:val="26"/>
        </w:rPr>
        <w:lastRenderedPageBreak/>
        <w:drawing>
          <wp:inline distT="114300" distB="114300" distL="114300" distR="114300" wp14:anchorId="1CE97CB5" wp14:editId="4461E872">
            <wp:extent cx="5353050" cy="4352925"/>
            <wp:effectExtent l="0" t="0" r="0" b="0"/>
            <wp:docPr id="184372220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5"/>
                    <a:srcRect/>
                    <a:stretch>
                      <a:fillRect/>
                    </a:stretch>
                  </pic:blipFill>
                  <pic:spPr>
                    <a:xfrm>
                      <a:off x="0" y="0"/>
                      <a:ext cx="5353050" cy="4352925"/>
                    </a:xfrm>
                    <a:prstGeom prst="rect">
                      <a:avLst/>
                    </a:prstGeom>
                    <a:ln/>
                  </pic:spPr>
                </pic:pic>
              </a:graphicData>
            </a:graphic>
          </wp:inline>
        </w:drawing>
      </w:r>
    </w:p>
    <w:p w14:paraId="3CAD894E" w14:textId="77777777" w:rsidR="003B261E" w:rsidRDefault="00000000">
      <w:pPr>
        <w:pStyle w:val="Heading3"/>
        <w:rPr>
          <w:rFonts w:ascii="Times New Roman" w:eastAsia="Times New Roman" w:hAnsi="Times New Roman" w:cs="Times New Roman"/>
        </w:rPr>
      </w:pPr>
      <w:bookmarkStart w:id="23" w:name="_Toc211011644"/>
      <w:r>
        <w:rPr>
          <w:rFonts w:ascii="Times New Roman" w:eastAsia="Times New Roman" w:hAnsi="Times New Roman" w:cs="Times New Roman"/>
        </w:rPr>
        <w:t>1.2.2. Bài làm mẫu</w:t>
      </w:r>
      <w:bookmarkEnd w:id="23"/>
    </w:p>
    <w:p w14:paraId="687956D1"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Bài toán 1: Thực hiện các nhiệm vụ trong bài toán để làm quen với các công cụ trực quan hóa dữ liệu.</w:t>
      </w:r>
    </w:p>
    <w:p w14:paraId="120475D5" w14:textId="77777777" w:rsidR="003B261E" w:rsidRDefault="003B261E">
      <w:pPr>
        <w:rPr>
          <w:rFonts w:ascii="Times New Roman" w:eastAsia="Times New Roman" w:hAnsi="Times New Roman" w:cs="Times New Roman"/>
          <w:sz w:val="26"/>
          <w:szCs w:val="26"/>
        </w:rPr>
      </w:pPr>
    </w:p>
    <w:p w14:paraId="5029210E"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thực hiện là dữ liệu về giá nhà lấy từ https://www.kaggle.com/datasets/thomasnibb/amsterdam-</w:t>
      </w:r>
    </w:p>
    <w:p w14:paraId="54E5E429"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House-price-prediction</w:t>
      </w:r>
    </w:p>
    <w:p w14:paraId="126EDD14" w14:textId="77777777" w:rsidR="003B261E" w:rsidRDefault="003B261E">
      <w:pPr>
        <w:rPr>
          <w:rFonts w:ascii="Times New Roman" w:eastAsia="Times New Roman" w:hAnsi="Times New Roman" w:cs="Times New Roman"/>
          <w:sz w:val="26"/>
          <w:szCs w:val="26"/>
        </w:rPr>
      </w:pPr>
    </w:p>
    <w:p w14:paraId="4223F61F"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Chuẩn bị dữ liệu cho trực quan hóa dữ liệu</w:t>
      </w:r>
    </w:p>
    <w:p w14:paraId="78A5E364" w14:textId="77777777" w:rsidR="003B261E" w:rsidRDefault="00000000">
      <w:pPr>
        <w:shd w:val="clear" w:color="auto" w:fill="1F1F1F"/>
        <w:spacing w:line="325" w:lineRule="auto"/>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pandas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pd</w:t>
      </w:r>
    </w:p>
    <w:p w14:paraId="0F117542"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houseprices_data</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pd</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read_csv</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"HousingPricesData.csv"</w:t>
      </w:r>
      <w:r>
        <w:rPr>
          <w:rFonts w:ascii="Courier New" w:eastAsia="Courier New" w:hAnsi="Courier New" w:cs="Courier New"/>
          <w:color w:val="CCCCCC"/>
          <w:sz w:val="26"/>
          <w:szCs w:val="26"/>
        </w:rPr>
        <w:t>)</w:t>
      </w:r>
    </w:p>
    <w:p w14:paraId="2BCC1741"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houseprices_data</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houseprices_data</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'Zip'</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'Price'</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'Area'</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'Room'</w:t>
      </w:r>
      <w:r>
        <w:rPr>
          <w:rFonts w:ascii="Courier New" w:eastAsia="Courier New" w:hAnsi="Courier New" w:cs="Courier New"/>
          <w:color w:val="CCCCCC"/>
          <w:sz w:val="26"/>
          <w:szCs w:val="26"/>
        </w:rPr>
        <w:t>]]</w:t>
      </w:r>
    </w:p>
    <w:p w14:paraId="4FA4EDE2"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6A9955"/>
          <w:sz w:val="26"/>
          <w:szCs w:val="26"/>
        </w:rPr>
        <w:t># Create a PriceperSqm variable based on the Price and Area variables:</w:t>
      </w:r>
    </w:p>
    <w:p w14:paraId="0546C5B5"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houseprices_data</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'PriceperSqm'</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houseprices_data</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'Price'</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w:t>
      </w:r>
      <w:r>
        <w:rPr>
          <w:rFonts w:ascii="Courier New" w:eastAsia="Courier New" w:hAnsi="Courier New" w:cs="Courier New"/>
          <w:color w:val="9CDCFE"/>
          <w:sz w:val="26"/>
          <w:szCs w:val="26"/>
        </w:rPr>
        <w:t>houseprices_data</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'Area'</w:t>
      </w:r>
      <w:r>
        <w:rPr>
          <w:rFonts w:ascii="Courier New" w:eastAsia="Courier New" w:hAnsi="Courier New" w:cs="Courier New"/>
          <w:color w:val="CCCCCC"/>
          <w:sz w:val="26"/>
          <w:szCs w:val="26"/>
        </w:rPr>
        <w:t>]</w:t>
      </w:r>
    </w:p>
    <w:p w14:paraId="071B52A0" w14:textId="77777777" w:rsidR="003B261E" w:rsidRDefault="003B261E"/>
    <w:p w14:paraId="3E3D7B7F"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 Trực quan hóa dữ liệu với thư viện Matplotlib</w:t>
      </w:r>
    </w:p>
    <w:p w14:paraId="57B799E4"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2.1 case 1: basic</w:t>
      </w:r>
    </w:p>
    <w:p w14:paraId="3997A91A" w14:textId="77777777" w:rsidR="003B261E" w:rsidRDefault="00000000">
      <w:pPr>
        <w:shd w:val="clear" w:color="auto" w:fill="1F1F1F"/>
        <w:spacing w:line="325" w:lineRule="auto"/>
        <w:ind w:left="720"/>
        <w:rPr>
          <w:rFonts w:ascii="Courier New" w:eastAsia="Courier New" w:hAnsi="Courier New" w:cs="Courier New"/>
          <w:color w:val="D4D4D4"/>
          <w:sz w:val="26"/>
          <w:szCs w:val="26"/>
        </w:rPr>
      </w:pPr>
      <w:r>
        <w:rPr>
          <w:rFonts w:ascii="Courier New" w:eastAsia="Courier New" w:hAnsi="Courier New" w:cs="Courier New"/>
          <w:color w:val="9CDCFE"/>
          <w:sz w:val="26"/>
          <w:szCs w:val="26"/>
        </w:rPr>
        <w:t>houseprices_sorted</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houseprices_data</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sort_values</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'Price'</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ascending</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p>
    <w:p w14:paraId="0A3F2C28"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569CD6"/>
          <w:sz w:val="26"/>
          <w:szCs w:val="26"/>
        </w:rPr>
        <w:t>False</w:t>
      </w:r>
      <w:r>
        <w:rPr>
          <w:rFonts w:ascii="Courier New" w:eastAsia="Courier New" w:hAnsi="Courier New" w:cs="Courier New"/>
          <w:color w:val="CCCCCC"/>
          <w:sz w:val="26"/>
          <w:szCs w:val="26"/>
        </w:rPr>
        <w:t>)</w:t>
      </w:r>
    </w:p>
    <w:p w14:paraId="348DA89D"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9CDCFE"/>
          <w:sz w:val="26"/>
          <w:szCs w:val="26"/>
        </w:rPr>
        <w:t>houseprices_sorted</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head</w:t>
      </w:r>
      <w:r>
        <w:rPr>
          <w:rFonts w:ascii="Courier New" w:eastAsia="Courier New" w:hAnsi="Courier New" w:cs="Courier New"/>
          <w:color w:val="CCCCCC"/>
          <w:sz w:val="26"/>
          <w:szCs w:val="26"/>
        </w:rPr>
        <w:t>()</w:t>
      </w:r>
    </w:p>
    <w:p w14:paraId="398A5DB6" w14:textId="77777777" w:rsidR="003B261E" w:rsidRDefault="00000000">
      <w:pPr>
        <w:shd w:val="clear" w:color="auto" w:fill="1F1F1F"/>
        <w:spacing w:line="325" w:lineRule="auto"/>
        <w:ind w:left="720"/>
        <w:rPr>
          <w:rFonts w:ascii="Courier New" w:eastAsia="Courier New" w:hAnsi="Courier New" w:cs="Courier New"/>
          <w:color w:val="6A9955"/>
          <w:sz w:val="26"/>
          <w:szCs w:val="26"/>
        </w:rPr>
      </w:pPr>
      <w:r>
        <w:rPr>
          <w:rFonts w:ascii="Courier New" w:eastAsia="Courier New" w:hAnsi="Courier New" w:cs="Courier New"/>
          <w:color w:val="6A9955"/>
          <w:sz w:val="26"/>
          <w:szCs w:val="26"/>
        </w:rPr>
        <w:t># case 1: basic</w:t>
      </w:r>
    </w:p>
    <w:p w14:paraId="0C39DE52"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plt.figure(</w:t>
      </w:r>
      <w:r>
        <w:rPr>
          <w:rFonts w:ascii="Courier New" w:eastAsia="Courier New" w:hAnsi="Courier New" w:cs="Courier New"/>
          <w:color w:val="9CDCFE"/>
          <w:sz w:val="26"/>
          <w:szCs w:val="26"/>
        </w:rPr>
        <w:t>figsize</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12</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6</w:t>
      </w:r>
      <w:r>
        <w:rPr>
          <w:rFonts w:ascii="Courier New" w:eastAsia="Courier New" w:hAnsi="Courier New" w:cs="Courier New"/>
          <w:color w:val="CCCCCC"/>
          <w:sz w:val="26"/>
          <w:szCs w:val="26"/>
        </w:rPr>
        <w:t>))</w:t>
      </w:r>
    </w:p>
    <w:p w14:paraId="2312A30B"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9CDCFE"/>
          <w:sz w:val="26"/>
          <w:szCs w:val="26"/>
        </w:rPr>
        <w:t>x</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houseprices_sorted</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'Zip'</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0</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10</w:t>
      </w:r>
      <w:r>
        <w:rPr>
          <w:rFonts w:ascii="Courier New" w:eastAsia="Courier New" w:hAnsi="Courier New" w:cs="Courier New"/>
          <w:color w:val="CCCCCC"/>
          <w:sz w:val="26"/>
          <w:szCs w:val="26"/>
        </w:rPr>
        <w:t>]</w:t>
      </w:r>
    </w:p>
    <w:p w14:paraId="1D0599C4"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9CDCFE"/>
          <w:sz w:val="26"/>
          <w:szCs w:val="26"/>
        </w:rPr>
        <w:t>y</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houseprices_sorted</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'Price'</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0</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10</w:t>
      </w:r>
      <w:r>
        <w:rPr>
          <w:rFonts w:ascii="Courier New" w:eastAsia="Courier New" w:hAnsi="Courier New" w:cs="Courier New"/>
          <w:color w:val="CCCCCC"/>
          <w:sz w:val="26"/>
          <w:szCs w:val="26"/>
        </w:rPr>
        <w:t>]</w:t>
      </w:r>
    </w:p>
    <w:p w14:paraId="7AE8B397"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plt.bar(</w:t>
      </w:r>
      <w:r>
        <w:rPr>
          <w:rFonts w:ascii="Courier New" w:eastAsia="Courier New" w:hAnsi="Courier New" w:cs="Courier New"/>
          <w:color w:val="9CDCFE"/>
          <w:sz w:val="26"/>
          <w:szCs w:val="26"/>
        </w:rPr>
        <w:t>x</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y</w:t>
      </w:r>
      <w:r>
        <w:rPr>
          <w:rFonts w:ascii="Courier New" w:eastAsia="Courier New" w:hAnsi="Courier New" w:cs="Courier New"/>
          <w:color w:val="CCCCCC"/>
          <w:sz w:val="26"/>
          <w:szCs w:val="26"/>
        </w:rPr>
        <w:t>)</w:t>
      </w:r>
    </w:p>
    <w:p w14:paraId="4C3E9B52"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plt.show()</w:t>
      </w:r>
    </w:p>
    <w:p w14:paraId="18D96F2F"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Output</w:t>
      </w:r>
    </w:p>
    <w:p w14:paraId="688B221B"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7B1F3C32" wp14:editId="785541BF">
            <wp:extent cx="5731200" cy="3073400"/>
            <wp:effectExtent l="0" t="0" r="0" b="0"/>
            <wp:docPr id="184372222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6"/>
                    <a:srcRect/>
                    <a:stretch>
                      <a:fillRect/>
                    </a:stretch>
                  </pic:blipFill>
                  <pic:spPr>
                    <a:xfrm>
                      <a:off x="0" y="0"/>
                      <a:ext cx="5731200" cy="3073400"/>
                    </a:xfrm>
                    <a:prstGeom prst="rect">
                      <a:avLst/>
                    </a:prstGeom>
                    <a:ln/>
                  </pic:spPr>
                </pic:pic>
              </a:graphicData>
            </a:graphic>
          </wp:inline>
        </w:drawing>
      </w:r>
    </w:p>
    <w:p w14:paraId="3CA86350"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2.2 case 2: advanced 1</w:t>
      </w:r>
      <w:r>
        <w:rPr>
          <w:rFonts w:ascii="Times New Roman" w:eastAsia="Times New Roman" w:hAnsi="Times New Roman" w:cs="Times New Roman"/>
          <w:sz w:val="26"/>
          <w:szCs w:val="26"/>
        </w:rPr>
        <w:tab/>
      </w:r>
    </w:p>
    <w:p w14:paraId="22F6D76B"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plt.figure(</w:t>
      </w:r>
      <w:r>
        <w:rPr>
          <w:rFonts w:ascii="Courier New" w:eastAsia="Courier New" w:hAnsi="Courier New" w:cs="Courier New"/>
          <w:color w:val="9CDCFE"/>
          <w:sz w:val="26"/>
          <w:szCs w:val="26"/>
        </w:rPr>
        <w:t>figsize</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12</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6</w:t>
      </w:r>
      <w:r>
        <w:rPr>
          <w:rFonts w:ascii="Courier New" w:eastAsia="Courier New" w:hAnsi="Courier New" w:cs="Courier New"/>
          <w:color w:val="CCCCCC"/>
          <w:sz w:val="26"/>
          <w:szCs w:val="26"/>
        </w:rPr>
        <w:t>))</w:t>
      </w:r>
    </w:p>
    <w:p w14:paraId="72B2F82A"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plt.bar(</w:t>
      </w:r>
      <w:r>
        <w:rPr>
          <w:rFonts w:ascii="Courier New" w:eastAsia="Courier New" w:hAnsi="Courier New" w:cs="Courier New"/>
          <w:color w:val="9CDCFE"/>
          <w:sz w:val="26"/>
          <w:szCs w:val="26"/>
        </w:rPr>
        <w:t>x</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y</w:t>
      </w:r>
      <w:r>
        <w:rPr>
          <w:rFonts w:ascii="Courier New" w:eastAsia="Courier New" w:hAnsi="Courier New" w:cs="Courier New"/>
          <w:color w:val="CCCCCC"/>
          <w:sz w:val="26"/>
          <w:szCs w:val="26"/>
        </w:rPr>
        <w:t>)</w:t>
      </w:r>
    </w:p>
    <w:p w14:paraId="56E74A5C"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plt.title(</w:t>
      </w:r>
      <w:r>
        <w:rPr>
          <w:rFonts w:ascii="Courier New" w:eastAsia="Courier New" w:hAnsi="Courier New" w:cs="Courier New"/>
          <w:color w:val="CE9178"/>
          <w:sz w:val="26"/>
          <w:szCs w:val="26"/>
        </w:rPr>
        <w:t>'Top 10 Areas with the highest house prices'</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fontsize</w:t>
      </w:r>
      <w:r>
        <w:rPr>
          <w:rFonts w:ascii="Courier New" w:eastAsia="Courier New" w:hAnsi="Courier New" w:cs="Courier New"/>
          <w:color w:val="D4D4D4"/>
          <w:sz w:val="26"/>
          <w:szCs w:val="26"/>
        </w:rPr>
        <w:t>=</w:t>
      </w:r>
      <w:r>
        <w:rPr>
          <w:rFonts w:ascii="Courier New" w:eastAsia="Courier New" w:hAnsi="Courier New" w:cs="Courier New"/>
          <w:color w:val="B5CEA8"/>
          <w:sz w:val="26"/>
          <w:szCs w:val="26"/>
        </w:rPr>
        <w:t>15</w:t>
      </w:r>
      <w:r>
        <w:rPr>
          <w:rFonts w:ascii="Courier New" w:eastAsia="Courier New" w:hAnsi="Courier New" w:cs="Courier New"/>
          <w:color w:val="CCCCCC"/>
          <w:sz w:val="26"/>
          <w:szCs w:val="26"/>
        </w:rPr>
        <w:t>)</w:t>
      </w:r>
    </w:p>
    <w:p w14:paraId="021C82DE"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plt.xlabel(</w:t>
      </w:r>
      <w:r>
        <w:rPr>
          <w:rFonts w:ascii="Courier New" w:eastAsia="Courier New" w:hAnsi="Courier New" w:cs="Courier New"/>
          <w:color w:val="CE9178"/>
          <w:sz w:val="26"/>
          <w:szCs w:val="26"/>
        </w:rPr>
        <w:t>'Zip code'</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fontsize</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12</w:t>
      </w:r>
      <w:r>
        <w:rPr>
          <w:rFonts w:ascii="Courier New" w:eastAsia="Courier New" w:hAnsi="Courier New" w:cs="Courier New"/>
          <w:color w:val="CCCCCC"/>
          <w:sz w:val="26"/>
          <w:szCs w:val="26"/>
        </w:rPr>
        <w:t>)</w:t>
      </w:r>
    </w:p>
    <w:p w14:paraId="1AD53127"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plt.xticks(</w:t>
      </w:r>
      <w:r>
        <w:rPr>
          <w:rFonts w:ascii="Courier New" w:eastAsia="Courier New" w:hAnsi="Courier New" w:cs="Courier New"/>
          <w:color w:val="9CDCFE"/>
          <w:sz w:val="26"/>
          <w:szCs w:val="26"/>
        </w:rPr>
        <w:t>fontsize</w:t>
      </w:r>
      <w:r>
        <w:rPr>
          <w:rFonts w:ascii="Courier New" w:eastAsia="Courier New" w:hAnsi="Courier New" w:cs="Courier New"/>
          <w:color w:val="D4D4D4"/>
          <w:sz w:val="26"/>
          <w:szCs w:val="26"/>
        </w:rPr>
        <w:t>=</w:t>
      </w:r>
      <w:r>
        <w:rPr>
          <w:rFonts w:ascii="Courier New" w:eastAsia="Courier New" w:hAnsi="Courier New" w:cs="Courier New"/>
          <w:color w:val="B5CEA8"/>
          <w:sz w:val="26"/>
          <w:szCs w:val="26"/>
        </w:rPr>
        <w:t>10</w:t>
      </w:r>
      <w:r>
        <w:rPr>
          <w:rFonts w:ascii="Courier New" w:eastAsia="Courier New" w:hAnsi="Courier New" w:cs="Courier New"/>
          <w:color w:val="CCCCCC"/>
          <w:sz w:val="26"/>
          <w:szCs w:val="26"/>
        </w:rPr>
        <w:t>)</w:t>
      </w:r>
    </w:p>
    <w:p w14:paraId="7FCB68FA"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plt.ylabel(</w:t>
      </w:r>
      <w:r>
        <w:rPr>
          <w:rFonts w:ascii="Courier New" w:eastAsia="Courier New" w:hAnsi="Courier New" w:cs="Courier New"/>
          <w:color w:val="CE9178"/>
          <w:sz w:val="26"/>
          <w:szCs w:val="26"/>
        </w:rPr>
        <w:t>'House prices in millions'</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fontsize</w:t>
      </w:r>
      <w:r>
        <w:rPr>
          <w:rFonts w:ascii="Courier New" w:eastAsia="Courier New" w:hAnsi="Courier New" w:cs="Courier New"/>
          <w:color w:val="D4D4D4"/>
          <w:sz w:val="26"/>
          <w:szCs w:val="26"/>
        </w:rPr>
        <w:t>=</w:t>
      </w:r>
      <w:r>
        <w:rPr>
          <w:rFonts w:ascii="Courier New" w:eastAsia="Courier New" w:hAnsi="Courier New" w:cs="Courier New"/>
          <w:color w:val="B5CEA8"/>
          <w:sz w:val="26"/>
          <w:szCs w:val="26"/>
        </w:rPr>
        <w:t>12</w:t>
      </w:r>
      <w:r>
        <w:rPr>
          <w:rFonts w:ascii="Courier New" w:eastAsia="Courier New" w:hAnsi="Courier New" w:cs="Courier New"/>
          <w:color w:val="CCCCCC"/>
          <w:sz w:val="26"/>
          <w:szCs w:val="26"/>
        </w:rPr>
        <w:t>)</w:t>
      </w:r>
    </w:p>
    <w:p w14:paraId="39873E6D"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plt.yticks(</w:t>
      </w:r>
      <w:r>
        <w:rPr>
          <w:rFonts w:ascii="Courier New" w:eastAsia="Courier New" w:hAnsi="Courier New" w:cs="Courier New"/>
          <w:color w:val="9CDCFE"/>
          <w:sz w:val="26"/>
          <w:szCs w:val="26"/>
        </w:rPr>
        <w:t>fontsize</w:t>
      </w:r>
      <w:r>
        <w:rPr>
          <w:rFonts w:ascii="Courier New" w:eastAsia="Courier New" w:hAnsi="Courier New" w:cs="Courier New"/>
          <w:color w:val="D4D4D4"/>
          <w:sz w:val="26"/>
          <w:szCs w:val="26"/>
        </w:rPr>
        <w:t>=</w:t>
      </w:r>
      <w:r>
        <w:rPr>
          <w:rFonts w:ascii="Courier New" w:eastAsia="Courier New" w:hAnsi="Courier New" w:cs="Courier New"/>
          <w:color w:val="B5CEA8"/>
          <w:sz w:val="26"/>
          <w:szCs w:val="26"/>
        </w:rPr>
        <w:t>10</w:t>
      </w:r>
      <w:r>
        <w:rPr>
          <w:rFonts w:ascii="Courier New" w:eastAsia="Courier New" w:hAnsi="Courier New" w:cs="Courier New"/>
          <w:color w:val="CCCCCC"/>
          <w:sz w:val="26"/>
          <w:szCs w:val="26"/>
        </w:rPr>
        <w:t>)</w:t>
      </w:r>
    </w:p>
    <w:p w14:paraId="14729BF7"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lastRenderedPageBreak/>
        <w:t>plt.show()</w:t>
      </w:r>
    </w:p>
    <w:p w14:paraId="0BD60755"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79C838B1" wp14:editId="1133C555">
            <wp:extent cx="5731200" cy="3200400"/>
            <wp:effectExtent l="0" t="0" r="0" b="0"/>
            <wp:docPr id="184372223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7"/>
                    <a:srcRect/>
                    <a:stretch>
                      <a:fillRect/>
                    </a:stretch>
                  </pic:blipFill>
                  <pic:spPr>
                    <a:xfrm>
                      <a:off x="0" y="0"/>
                      <a:ext cx="5731200" cy="3200400"/>
                    </a:xfrm>
                    <a:prstGeom prst="rect">
                      <a:avLst/>
                    </a:prstGeom>
                    <a:ln/>
                  </pic:spPr>
                </pic:pic>
              </a:graphicData>
            </a:graphic>
          </wp:inline>
        </w:drawing>
      </w:r>
    </w:p>
    <w:p w14:paraId="2CE40EFD"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2.3 case 3: advanced 2</w:t>
      </w:r>
    </w:p>
    <w:p w14:paraId="441FC1D9"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9CDCFE"/>
          <w:sz w:val="26"/>
          <w:szCs w:val="26"/>
        </w:rPr>
        <w:t>fig</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ax</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plt.subplots(</w:t>
      </w:r>
      <w:r>
        <w:rPr>
          <w:rFonts w:ascii="Courier New" w:eastAsia="Courier New" w:hAnsi="Courier New" w:cs="Courier New"/>
          <w:color w:val="9CDCFE"/>
          <w:sz w:val="26"/>
          <w:szCs w:val="26"/>
        </w:rPr>
        <w:t>figsize</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40</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18</w:t>
      </w:r>
      <w:r>
        <w:rPr>
          <w:rFonts w:ascii="Courier New" w:eastAsia="Courier New" w:hAnsi="Courier New" w:cs="Courier New"/>
          <w:color w:val="CCCCCC"/>
          <w:sz w:val="26"/>
          <w:szCs w:val="26"/>
        </w:rPr>
        <w:t>))</w:t>
      </w:r>
    </w:p>
    <w:p w14:paraId="115C75AE"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9CDCFE"/>
          <w:sz w:val="26"/>
          <w:szCs w:val="26"/>
        </w:rPr>
        <w:t>x</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houseprices_sorted</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'Zip'</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0</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10</w:t>
      </w:r>
      <w:r>
        <w:rPr>
          <w:rFonts w:ascii="Courier New" w:eastAsia="Courier New" w:hAnsi="Courier New" w:cs="Courier New"/>
          <w:color w:val="CCCCCC"/>
          <w:sz w:val="26"/>
          <w:szCs w:val="26"/>
        </w:rPr>
        <w:t>]</w:t>
      </w:r>
    </w:p>
    <w:p w14:paraId="231B5181"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9CDCFE"/>
          <w:sz w:val="26"/>
          <w:szCs w:val="26"/>
        </w:rPr>
        <w:t>y</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houseprices_sorted</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'Price'</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0</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10</w:t>
      </w:r>
      <w:r>
        <w:rPr>
          <w:rFonts w:ascii="Courier New" w:eastAsia="Courier New" w:hAnsi="Courier New" w:cs="Courier New"/>
          <w:color w:val="CCCCCC"/>
          <w:sz w:val="26"/>
          <w:szCs w:val="26"/>
        </w:rPr>
        <w:t>]</w:t>
      </w:r>
    </w:p>
    <w:p w14:paraId="6A128BAA"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9CDCFE"/>
          <w:sz w:val="26"/>
          <w:szCs w:val="26"/>
        </w:rPr>
        <w:t>y1</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houseprices_sorted</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'PriceperSqm'</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0</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10</w:t>
      </w:r>
      <w:r>
        <w:rPr>
          <w:rFonts w:ascii="Courier New" w:eastAsia="Courier New" w:hAnsi="Courier New" w:cs="Courier New"/>
          <w:color w:val="CCCCCC"/>
          <w:sz w:val="26"/>
          <w:szCs w:val="26"/>
        </w:rPr>
        <w:t>]</w:t>
      </w:r>
    </w:p>
    <w:p w14:paraId="6484F5BC"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plt.subplot(</w:t>
      </w:r>
      <w:r>
        <w:rPr>
          <w:rFonts w:ascii="Courier New" w:eastAsia="Courier New" w:hAnsi="Courier New" w:cs="Courier New"/>
          <w:color w:val="B5CEA8"/>
          <w:sz w:val="26"/>
          <w:szCs w:val="26"/>
        </w:rPr>
        <w:t>1</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2</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1</w:t>
      </w:r>
      <w:r>
        <w:rPr>
          <w:rFonts w:ascii="Courier New" w:eastAsia="Courier New" w:hAnsi="Courier New" w:cs="Courier New"/>
          <w:color w:val="CCCCCC"/>
          <w:sz w:val="26"/>
          <w:szCs w:val="26"/>
        </w:rPr>
        <w:t>)</w:t>
      </w:r>
    </w:p>
    <w:p w14:paraId="5BD42C99"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plt.bar(</w:t>
      </w:r>
      <w:r>
        <w:rPr>
          <w:rFonts w:ascii="Courier New" w:eastAsia="Courier New" w:hAnsi="Courier New" w:cs="Courier New"/>
          <w:color w:val="9CDCFE"/>
          <w:sz w:val="26"/>
          <w:szCs w:val="26"/>
        </w:rPr>
        <w:t>x</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y</w:t>
      </w:r>
      <w:r>
        <w:rPr>
          <w:rFonts w:ascii="Courier New" w:eastAsia="Courier New" w:hAnsi="Courier New" w:cs="Courier New"/>
          <w:color w:val="CCCCCC"/>
          <w:sz w:val="26"/>
          <w:szCs w:val="26"/>
        </w:rPr>
        <w:t>)</w:t>
      </w:r>
    </w:p>
    <w:p w14:paraId="75BFDAB9"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plt.xticks(</w:t>
      </w:r>
      <w:r>
        <w:rPr>
          <w:rFonts w:ascii="Courier New" w:eastAsia="Courier New" w:hAnsi="Courier New" w:cs="Courier New"/>
          <w:color w:val="9CDCFE"/>
          <w:sz w:val="26"/>
          <w:szCs w:val="26"/>
        </w:rPr>
        <w:t>fontsize</w:t>
      </w:r>
      <w:r>
        <w:rPr>
          <w:rFonts w:ascii="Courier New" w:eastAsia="Courier New" w:hAnsi="Courier New" w:cs="Courier New"/>
          <w:color w:val="D4D4D4"/>
          <w:sz w:val="26"/>
          <w:szCs w:val="26"/>
        </w:rPr>
        <w:t>=</w:t>
      </w:r>
      <w:r>
        <w:rPr>
          <w:rFonts w:ascii="Courier New" w:eastAsia="Courier New" w:hAnsi="Courier New" w:cs="Courier New"/>
          <w:color w:val="B5CEA8"/>
          <w:sz w:val="26"/>
          <w:szCs w:val="26"/>
        </w:rPr>
        <w:t>17</w:t>
      </w:r>
      <w:r>
        <w:rPr>
          <w:rFonts w:ascii="Courier New" w:eastAsia="Courier New" w:hAnsi="Courier New" w:cs="Courier New"/>
          <w:color w:val="CCCCCC"/>
          <w:sz w:val="26"/>
          <w:szCs w:val="26"/>
        </w:rPr>
        <w:t>)</w:t>
      </w:r>
    </w:p>
    <w:p w14:paraId="5C36CFAF"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plt.ylabel(</w:t>
      </w:r>
      <w:r>
        <w:rPr>
          <w:rFonts w:ascii="Courier New" w:eastAsia="Courier New" w:hAnsi="Courier New" w:cs="Courier New"/>
          <w:color w:val="CE9178"/>
          <w:sz w:val="26"/>
          <w:szCs w:val="26"/>
        </w:rPr>
        <w:t>'House prices in millions'</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fontsize</w:t>
      </w:r>
      <w:r>
        <w:rPr>
          <w:rFonts w:ascii="Courier New" w:eastAsia="Courier New" w:hAnsi="Courier New" w:cs="Courier New"/>
          <w:color w:val="D4D4D4"/>
          <w:sz w:val="26"/>
          <w:szCs w:val="26"/>
        </w:rPr>
        <w:t>=</w:t>
      </w:r>
      <w:r>
        <w:rPr>
          <w:rFonts w:ascii="Courier New" w:eastAsia="Courier New" w:hAnsi="Courier New" w:cs="Courier New"/>
          <w:color w:val="B5CEA8"/>
          <w:sz w:val="26"/>
          <w:szCs w:val="26"/>
        </w:rPr>
        <w:t>25</w:t>
      </w:r>
      <w:r>
        <w:rPr>
          <w:rFonts w:ascii="Courier New" w:eastAsia="Courier New" w:hAnsi="Courier New" w:cs="Courier New"/>
          <w:color w:val="CCCCCC"/>
          <w:sz w:val="26"/>
          <w:szCs w:val="26"/>
        </w:rPr>
        <w:t>)</w:t>
      </w:r>
    </w:p>
    <w:p w14:paraId="3DCA5CBE"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plt.yticks(</w:t>
      </w:r>
      <w:r>
        <w:rPr>
          <w:rFonts w:ascii="Courier New" w:eastAsia="Courier New" w:hAnsi="Courier New" w:cs="Courier New"/>
          <w:color w:val="9CDCFE"/>
          <w:sz w:val="26"/>
          <w:szCs w:val="26"/>
        </w:rPr>
        <w:t>fontsize</w:t>
      </w:r>
      <w:r>
        <w:rPr>
          <w:rFonts w:ascii="Courier New" w:eastAsia="Courier New" w:hAnsi="Courier New" w:cs="Courier New"/>
          <w:color w:val="D4D4D4"/>
          <w:sz w:val="26"/>
          <w:szCs w:val="26"/>
        </w:rPr>
        <w:t>=</w:t>
      </w:r>
      <w:r>
        <w:rPr>
          <w:rFonts w:ascii="Courier New" w:eastAsia="Courier New" w:hAnsi="Courier New" w:cs="Courier New"/>
          <w:color w:val="B5CEA8"/>
          <w:sz w:val="26"/>
          <w:szCs w:val="26"/>
        </w:rPr>
        <w:t>20</w:t>
      </w:r>
      <w:r>
        <w:rPr>
          <w:rFonts w:ascii="Courier New" w:eastAsia="Courier New" w:hAnsi="Courier New" w:cs="Courier New"/>
          <w:color w:val="CCCCCC"/>
          <w:sz w:val="26"/>
          <w:szCs w:val="26"/>
        </w:rPr>
        <w:t>)</w:t>
      </w:r>
    </w:p>
    <w:p w14:paraId="1754BBA5"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plt.title(</w:t>
      </w:r>
      <w:r>
        <w:rPr>
          <w:rFonts w:ascii="Courier New" w:eastAsia="Courier New" w:hAnsi="Courier New" w:cs="Courier New"/>
          <w:color w:val="CE9178"/>
          <w:sz w:val="26"/>
          <w:szCs w:val="26"/>
        </w:rPr>
        <w:t>'Top 10 Areas with the highest house prices'</w:t>
      </w:r>
      <w:r>
        <w:rPr>
          <w:rFonts w:ascii="Courier New" w:eastAsia="Courier New" w:hAnsi="Courier New" w:cs="Courier New"/>
          <w:color w:val="CCCCCC"/>
          <w:sz w:val="26"/>
          <w:szCs w:val="26"/>
        </w:rPr>
        <w:t>,</w:t>
      </w:r>
    </w:p>
    <w:p w14:paraId="28AF5B85"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9CDCFE"/>
          <w:sz w:val="26"/>
          <w:szCs w:val="26"/>
        </w:rPr>
        <w:t>fontsize</w:t>
      </w:r>
      <w:r>
        <w:rPr>
          <w:rFonts w:ascii="Courier New" w:eastAsia="Courier New" w:hAnsi="Courier New" w:cs="Courier New"/>
          <w:color w:val="D4D4D4"/>
          <w:sz w:val="26"/>
          <w:szCs w:val="26"/>
        </w:rPr>
        <w:t>=</w:t>
      </w:r>
      <w:r>
        <w:rPr>
          <w:rFonts w:ascii="Courier New" w:eastAsia="Courier New" w:hAnsi="Courier New" w:cs="Courier New"/>
          <w:color w:val="B5CEA8"/>
          <w:sz w:val="26"/>
          <w:szCs w:val="26"/>
        </w:rPr>
        <w:t>25</w:t>
      </w:r>
      <w:r>
        <w:rPr>
          <w:rFonts w:ascii="Courier New" w:eastAsia="Courier New" w:hAnsi="Courier New" w:cs="Courier New"/>
          <w:color w:val="CCCCCC"/>
          <w:sz w:val="26"/>
          <w:szCs w:val="26"/>
        </w:rPr>
        <w:t>)</w:t>
      </w:r>
    </w:p>
    <w:p w14:paraId="6A56C818"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plt.subplot(</w:t>
      </w:r>
      <w:r>
        <w:rPr>
          <w:rFonts w:ascii="Courier New" w:eastAsia="Courier New" w:hAnsi="Courier New" w:cs="Courier New"/>
          <w:color w:val="B5CEA8"/>
          <w:sz w:val="26"/>
          <w:szCs w:val="26"/>
        </w:rPr>
        <w:t>1</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2</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2</w:t>
      </w:r>
      <w:r>
        <w:rPr>
          <w:rFonts w:ascii="Courier New" w:eastAsia="Courier New" w:hAnsi="Courier New" w:cs="Courier New"/>
          <w:color w:val="CCCCCC"/>
          <w:sz w:val="26"/>
          <w:szCs w:val="26"/>
        </w:rPr>
        <w:t>)</w:t>
      </w:r>
    </w:p>
    <w:p w14:paraId="1E472533"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plt.bar(</w:t>
      </w:r>
      <w:r>
        <w:rPr>
          <w:rFonts w:ascii="Courier New" w:eastAsia="Courier New" w:hAnsi="Courier New" w:cs="Courier New"/>
          <w:color w:val="9CDCFE"/>
          <w:sz w:val="26"/>
          <w:szCs w:val="26"/>
        </w:rPr>
        <w:t>x</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y1</w:t>
      </w:r>
      <w:r>
        <w:rPr>
          <w:rFonts w:ascii="Courier New" w:eastAsia="Courier New" w:hAnsi="Courier New" w:cs="Courier New"/>
          <w:color w:val="CCCCCC"/>
          <w:sz w:val="26"/>
          <w:szCs w:val="26"/>
        </w:rPr>
        <w:t>)</w:t>
      </w:r>
    </w:p>
    <w:p w14:paraId="2A6ADF42"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plt.xticks(</w:t>
      </w:r>
      <w:r>
        <w:rPr>
          <w:rFonts w:ascii="Courier New" w:eastAsia="Courier New" w:hAnsi="Courier New" w:cs="Courier New"/>
          <w:color w:val="9CDCFE"/>
          <w:sz w:val="26"/>
          <w:szCs w:val="26"/>
        </w:rPr>
        <w:t>fontsize</w:t>
      </w:r>
      <w:r>
        <w:rPr>
          <w:rFonts w:ascii="Courier New" w:eastAsia="Courier New" w:hAnsi="Courier New" w:cs="Courier New"/>
          <w:color w:val="D4D4D4"/>
          <w:sz w:val="26"/>
          <w:szCs w:val="26"/>
        </w:rPr>
        <w:t>=</w:t>
      </w:r>
      <w:r>
        <w:rPr>
          <w:rFonts w:ascii="Courier New" w:eastAsia="Courier New" w:hAnsi="Courier New" w:cs="Courier New"/>
          <w:color w:val="B5CEA8"/>
          <w:sz w:val="26"/>
          <w:szCs w:val="26"/>
        </w:rPr>
        <w:t>17</w:t>
      </w:r>
      <w:r>
        <w:rPr>
          <w:rFonts w:ascii="Courier New" w:eastAsia="Courier New" w:hAnsi="Courier New" w:cs="Courier New"/>
          <w:color w:val="CCCCCC"/>
          <w:sz w:val="26"/>
          <w:szCs w:val="26"/>
        </w:rPr>
        <w:t>)</w:t>
      </w:r>
    </w:p>
    <w:p w14:paraId="6103B6A0"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plt.ylabel(</w:t>
      </w:r>
      <w:r>
        <w:rPr>
          <w:rFonts w:ascii="Courier New" w:eastAsia="Courier New" w:hAnsi="Courier New" w:cs="Courier New"/>
          <w:color w:val="CE9178"/>
          <w:sz w:val="26"/>
          <w:szCs w:val="26"/>
        </w:rPr>
        <w:t>'House prices per sqm'</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fontsize</w:t>
      </w:r>
      <w:r>
        <w:rPr>
          <w:rFonts w:ascii="Courier New" w:eastAsia="Courier New" w:hAnsi="Courier New" w:cs="Courier New"/>
          <w:color w:val="D4D4D4"/>
          <w:sz w:val="26"/>
          <w:szCs w:val="26"/>
        </w:rPr>
        <w:t>=</w:t>
      </w:r>
      <w:r>
        <w:rPr>
          <w:rFonts w:ascii="Courier New" w:eastAsia="Courier New" w:hAnsi="Courier New" w:cs="Courier New"/>
          <w:color w:val="B5CEA8"/>
          <w:sz w:val="26"/>
          <w:szCs w:val="26"/>
        </w:rPr>
        <w:t>25</w:t>
      </w:r>
      <w:r>
        <w:rPr>
          <w:rFonts w:ascii="Courier New" w:eastAsia="Courier New" w:hAnsi="Courier New" w:cs="Courier New"/>
          <w:color w:val="CCCCCC"/>
          <w:sz w:val="26"/>
          <w:szCs w:val="26"/>
        </w:rPr>
        <w:t>)</w:t>
      </w:r>
    </w:p>
    <w:p w14:paraId="6681F52F"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plt.yticks(</w:t>
      </w:r>
      <w:r>
        <w:rPr>
          <w:rFonts w:ascii="Courier New" w:eastAsia="Courier New" w:hAnsi="Courier New" w:cs="Courier New"/>
          <w:color w:val="9CDCFE"/>
          <w:sz w:val="26"/>
          <w:szCs w:val="26"/>
        </w:rPr>
        <w:t>fontsize</w:t>
      </w:r>
      <w:r>
        <w:rPr>
          <w:rFonts w:ascii="Courier New" w:eastAsia="Courier New" w:hAnsi="Courier New" w:cs="Courier New"/>
          <w:color w:val="D4D4D4"/>
          <w:sz w:val="26"/>
          <w:szCs w:val="26"/>
        </w:rPr>
        <w:t>=</w:t>
      </w:r>
      <w:r>
        <w:rPr>
          <w:rFonts w:ascii="Courier New" w:eastAsia="Courier New" w:hAnsi="Courier New" w:cs="Courier New"/>
          <w:color w:val="B5CEA8"/>
          <w:sz w:val="26"/>
          <w:szCs w:val="26"/>
        </w:rPr>
        <w:t>20</w:t>
      </w:r>
      <w:r>
        <w:rPr>
          <w:rFonts w:ascii="Courier New" w:eastAsia="Courier New" w:hAnsi="Courier New" w:cs="Courier New"/>
          <w:color w:val="CCCCCC"/>
          <w:sz w:val="26"/>
          <w:szCs w:val="26"/>
        </w:rPr>
        <w:t>)</w:t>
      </w:r>
    </w:p>
    <w:p w14:paraId="22A7FCD8"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plt.title(</w:t>
      </w:r>
      <w:r>
        <w:rPr>
          <w:rFonts w:ascii="Courier New" w:eastAsia="Courier New" w:hAnsi="Courier New" w:cs="Courier New"/>
          <w:color w:val="CE9178"/>
          <w:sz w:val="26"/>
          <w:szCs w:val="26"/>
        </w:rPr>
        <w:t>'Top 10 Areas with the highest house prices per sqm'</w:t>
      </w:r>
      <w:r>
        <w:rPr>
          <w:rFonts w:ascii="Courier New" w:eastAsia="Courier New" w:hAnsi="Courier New" w:cs="Courier New"/>
          <w:color w:val="CCCCCC"/>
          <w:sz w:val="26"/>
          <w:szCs w:val="26"/>
        </w:rPr>
        <w:t>,</w:t>
      </w:r>
    </w:p>
    <w:p w14:paraId="219BAC1C"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9CDCFE"/>
          <w:sz w:val="26"/>
          <w:szCs w:val="26"/>
        </w:rPr>
        <w:lastRenderedPageBreak/>
        <w:t>fontsize</w:t>
      </w:r>
      <w:r>
        <w:rPr>
          <w:rFonts w:ascii="Courier New" w:eastAsia="Courier New" w:hAnsi="Courier New" w:cs="Courier New"/>
          <w:color w:val="D4D4D4"/>
          <w:sz w:val="26"/>
          <w:szCs w:val="26"/>
        </w:rPr>
        <w:t>=</w:t>
      </w:r>
      <w:r>
        <w:rPr>
          <w:rFonts w:ascii="Courier New" w:eastAsia="Courier New" w:hAnsi="Courier New" w:cs="Courier New"/>
          <w:color w:val="B5CEA8"/>
          <w:sz w:val="26"/>
          <w:szCs w:val="26"/>
        </w:rPr>
        <w:t>25</w:t>
      </w:r>
      <w:r>
        <w:rPr>
          <w:rFonts w:ascii="Courier New" w:eastAsia="Courier New" w:hAnsi="Courier New" w:cs="Courier New"/>
          <w:color w:val="CCCCCC"/>
          <w:sz w:val="26"/>
          <w:szCs w:val="26"/>
        </w:rPr>
        <w:t>)</w:t>
      </w:r>
    </w:p>
    <w:p w14:paraId="6C266624"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plt.show()</w:t>
      </w:r>
    </w:p>
    <w:p w14:paraId="18296738"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Output</w:t>
      </w:r>
    </w:p>
    <w:p w14:paraId="076997CE"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0A25F811" wp14:editId="6DAA61C4">
            <wp:extent cx="5731200" cy="2641600"/>
            <wp:effectExtent l="0" t="0" r="0" b="0"/>
            <wp:docPr id="184372226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8"/>
                    <a:srcRect/>
                    <a:stretch>
                      <a:fillRect/>
                    </a:stretch>
                  </pic:blipFill>
                  <pic:spPr>
                    <a:xfrm>
                      <a:off x="0" y="0"/>
                      <a:ext cx="5731200" cy="2641600"/>
                    </a:xfrm>
                    <a:prstGeom prst="rect">
                      <a:avLst/>
                    </a:prstGeom>
                    <a:ln/>
                  </pic:spPr>
                </pic:pic>
              </a:graphicData>
            </a:graphic>
          </wp:inline>
        </w:drawing>
      </w:r>
      <w:r>
        <w:rPr>
          <w:rFonts w:ascii="Times New Roman" w:eastAsia="Times New Roman" w:hAnsi="Times New Roman" w:cs="Times New Roman"/>
          <w:sz w:val="26"/>
          <w:szCs w:val="26"/>
        </w:rPr>
        <w:t xml:space="preserve"> </w:t>
      </w:r>
    </w:p>
    <w:p w14:paraId="78F15FBF" w14:textId="77777777" w:rsidR="003B261E" w:rsidRDefault="003B261E">
      <w:pPr>
        <w:rPr>
          <w:rFonts w:ascii="Times New Roman" w:eastAsia="Times New Roman" w:hAnsi="Times New Roman" w:cs="Times New Roman"/>
          <w:sz w:val="26"/>
          <w:szCs w:val="26"/>
        </w:rPr>
      </w:pPr>
    </w:p>
    <w:p w14:paraId="5EF31F24"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Trực quan hóa dữ liệu với thư viện Seaborn</w:t>
      </w:r>
    </w:p>
    <w:p w14:paraId="2FFE928D" w14:textId="77777777" w:rsidR="003B261E" w:rsidRDefault="00000000">
      <w:pPr>
        <w:shd w:val="clear" w:color="auto" w:fill="1F1F1F"/>
        <w:spacing w:line="325" w:lineRule="auto"/>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matplotlib</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pyplot</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plt</w:t>
      </w:r>
    </w:p>
    <w:p w14:paraId="54490955" w14:textId="77777777" w:rsidR="003B261E" w:rsidRDefault="00000000">
      <w:pPr>
        <w:shd w:val="clear" w:color="auto" w:fill="1F1F1F"/>
        <w:spacing w:line="325" w:lineRule="auto"/>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seaborn</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sns</w:t>
      </w:r>
    </w:p>
    <w:p w14:paraId="10F7E11E"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6A9955"/>
          <w:sz w:val="26"/>
          <w:szCs w:val="26"/>
        </w:rPr>
        <w:t># case 1: basic</w:t>
      </w:r>
    </w:p>
    <w:p w14:paraId="1083EA35"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4EC9B0"/>
          <w:sz w:val="26"/>
          <w:szCs w:val="26"/>
        </w:rPr>
        <w:t>plt</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figure</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figsize</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12</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6</w:t>
      </w:r>
      <w:r>
        <w:rPr>
          <w:rFonts w:ascii="Courier New" w:eastAsia="Courier New" w:hAnsi="Courier New" w:cs="Courier New"/>
          <w:color w:val="CCCCCC"/>
          <w:sz w:val="26"/>
          <w:szCs w:val="26"/>
        </w:rPr>
        <w:t>))</w:t>
      </w:r>
    </w:p>
    <w:p w14:paraId="2FBCB079"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data</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houseprices_sorted</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0</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10</w:t>
      </w:r>
      <w:r>
        <w:rPr>
          <w:rFonts w:ascii="Courier New" w:eastAsia="Courier New" w:hAnsi="Courier New" w:cs="Courier New"/>
          <w:color w:val="CCCCCC"/>
          <w:sz w:val="26"/>
          <w:szCs w:val="26"/>
        </w:rPr>
        <w:t>]</w:t>
      </w:r>
    </w:p>
    <w:p w14:paraId="74CAD4CA"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4EC9B0"/>
          <w:sz w:val="26"/>
          <w:szCs w:val="26"/>
        </w:rPr>
        <w:t>sns</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barplot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data</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data</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x</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'Zip'</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y</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'Price'</w:t>
      </w:r>
      <w:r>
        <w:rPr>
          <w:rFonts w:ascii="Courier New" w:eastAsia="Courier New" w:hAnsi="Courier New" w:cs="Courier New"/>
          <w:color w:val="CCCCCC"/>
          <w:sz w:val="26"/>
          <w:szCs w:val="26"/>
        </w:rPr>
        <w:t>)</w:t>
      </w:r>
    </w:p>
    <w:p w14:paraId="24524A7C"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6A9955"/>
          <w:sz w:val="26"/>
          <w:szCs w:val="26"/>
        </w:rPr>
        <w:t># case 2: advanced 1</w:t>
      </w:r>
    </w:p>
    <w:p w14:paraId="04004FB1"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4EC9B0"/>
          <w:sz w:val="26"/>
          <w:szCs w:val="26"/>
        </w:rPr>
        <w:t>plt</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figure</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figsize</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12</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6</w:t>
      </w:r>
      <w:r>
        <w:rPr>
          <w:rFonts w:ascii="Courier New" w:eastAsia="Courier New" w:hAnsi="Courier New" w:cs="Courier New"/>
          <w:color w:val="CCCCCC"/>
          <w:sz w:val="26"/>
          <w:szCs w:val="26"/>
        </w:rPr>
        <w:t>))</w:t>
      </w:r>
    </w:p>
    <w:p w14:paraId="1AFDE835"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data</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houseprices_sorted</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0</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10</w:t>
      </w:r>
      <w:r>
        <w:rPr>
          <w:rFonts w:ascii="Courier New" w:eastAsia="Courier New" w:hAnsi="Courier New" w:cs="Courier New"/>
          <w:color w:val="CCCCCC"/>
          <w:sz w:val="26"/>
          <w:szCs w:val="26"/>
        </w:rPr>
        <w:t>]</w:t>
      </w:r>
    </w:p>
    <w:p w14:paraId="19C207DB"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ax</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sns</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barplot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data</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data</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x</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'Zip'</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y</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'Price'</w:t>
      </w:r>
      <w:r>
        <w:rPr>
          <w:rFonts w:ascii="Courier New" w:eastAsia="Courier New" w:hAnsi="Courier New" w:cs="Courier New"/>
          <w:color w:val="CCCCCC"/>
          <w:sz w:val="26"/>
          <w:szCs w:val="26"/>
        </w:rPr>
        <w:t>)</w:t>
      </w:r>
    </w:p>
    <w:p w14:paraId="43B424CA"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ax</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set_xlabel</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'Zip code'</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fontsize</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15</w:t>
      </w:r>
      <w:r>
        <w:rPr>
          <w:rFonts w:ascii="Courier New" w:eastAsia="Courier New" w:hAnsi="Courier New" w:cs="Courier New"/>
          <w:color w:val="CCCCCC"/>
          <w:sz w:val="26"/>
          <w:szCs w:val="26"/>
        </w:rPr>
        <w:t>)</w:t>
      </w:r>
    </w:p>
    <w:p w14:paraId="70F4371E"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ax</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set_ylabel</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'House prices in millions'</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fontsize</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15</w:t>
      </w:r>
      <w:r>
        <w:rPr>
          <w:rFonts w:ascii="Courier New" w:eastAsia="Courier New" w:hAnsi="Courier New" w:cs="Courier New"/>
          <w:color w:val="CCCCCC"/>
          <w:sz w:val="26"/>
          <w:szCs w:val="26"/>
        </w:rPr>
        <w:t>)</w:t>
      </w:r>
    </w:p>
    <w:p w14:paraId="63F35CA7"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ax</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set_title</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'Top 10 Areas with the highest house prices'</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fontsize</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20</w:t>
      </w:r>
      <w:r>
        <w:rPr>
          <w:rFonts w:ascii="Courier New" w:eastAsia="Courier New" w:hAnsi="Courier New" w:cs="Courier New"/>
          <w:color w:val="CCCCCC"/>
          <w:sz w:val="26"/>
          <w:szCs w:val="26"/>
        </w:rPr>
        <w:t>)</w:t>
      </w:r>
    </w:p>
    <w:p w14:paraId="0A365C18"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6A9955"/>
          <w:sz w:val="26"/>
          <w:szCs w:val="26"/>
        </w:rPr>
        <w:t># case 3: view multiple perspectives at once</w:t>
      </w:r>
    </w:p>
    <w:p w14:paraId="6277CDFF"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fig</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ax</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plt</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subplots</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1</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2</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figsize</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40</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18</w:t>
      </w:r>
      <w:r>
        <w:rPr>
          <w:rFonts w:ascii="Courier New" w:eastAsia="Courier New" w:hAnsi="Courier New" w:cs="Courier New"/>
          <w:color w:val="CCCCCC"/>
          <w:sz w:val="26"/>
          <w:szCs w:val="26"/>
        </w:rPr>
        <w:t>))</w:t>
      </w:r>
    </w:p>
    <w:p w14:paraId="2926A234"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data</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houseprices_sorted</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0</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10</w:t>
      </w:r>
      <w:r>
        <w:rPr>
          <w:rFonts w:ascii="Courier New" w:eastAsia="Courier New" w:hAnsi="Courier New" w:cs="Courier New"/>
          <w:color w:val="CCCCCC"/>
          <w:sz w:val="26"/>
          <w:szCs w:val="26"/>
        </w:rPr>
        <w:t>]</w:t>
      </w:r>
    </w:p>
    <w:p w14:paraId="4A297450"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4EC9B0"/>
          <w:sz w:val="26"/>
          <w:szCs w:val="26"/>
        </w:rPr>
        <w:t>sns</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set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font_scale</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3</w:t>
      </w:r>
      <w:r>
        <w:rPr>
          <w:rFonts w:ascii="Courier New" w:eastAsia="Courier New" w:hAnsi="Courier New" w:cs="Courier New"/>
          <w:color w:val="CCCCCC"/>
          <w:sz w:val="26"/>
          <w:szCs w:val="26"/>
        </w:rPr>
        <w:t>)</w:t>
      </w:r>
    </w:p>
    <w:p w14:paraId="33600F95"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lastRenderedPageBreak/>
        <w:t>ax1</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sns</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barplot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data</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data</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x</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'Zip'</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y</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'Price'</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ax</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ax</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0</w:t>
      </w:r>
      <w:r>
        <w:rPr>
          <w:rFonts w:ascii="Courier New" w:eastAsia="Courier New" w:hAnsi="Courier New" w:cs="Courier New"/>
          <w:color w:val="CCCCCC"/>
          <w:sz w:val="26"/>
          <w:szCs w:val="26"/>
        </w:rPr>
        <w:t>])</w:t>
      </w:r>
    </w:p>
    <w:p w14:paraId="07429DE6"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ax1</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set_xlabel</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'Zip code'</w:t>
      </w:r>
      <w:r>
        <w:rPr>
          <w:rFonts w:ascii="Courier New" w:eastAsia="Courier New" w:hAnsi="Courier New" w:cs="Courier New"/>
          <w:color w:val="CCCCCC"/>
          <w:sz w:val="26"/>
          <w:szCs w:val="26"/>
        </w:rPr>
        <w:t>)</w:t>
      </w:r>
    </w:p>
    <w:p w14:paraId="21B04112"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ax1</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set_ylabel</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'House prices in millions'</w:t>
      </w:r>
      <w:r>
        <w:rPr>
          <w:rFonts w:ascii="Courier New" w:eastAsia="Courier New" w:hAnsi="Courier New" w:cs="Courier New"/>
          <w:color w:val="CCCCCC"/>
          <w:sz w:val="26"/>
          <w:szCs w:val="26"/>
        </w:rPr>
        <w:t>)</w:t>
      </w:r>
    </w:p>
    <w:p w14:paraId="01BD1214"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ax1</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set_title</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'Top 10 Areas with the highest house prices'</w:t>
      </w:r>
      <w:r>
        <w:rPr>
          <w:rFonts w:ascii="Courier New" w:eastAsia="Courier New" w:hAnsi="Courier New" w:cs="Courier New"/>
          <w:color w:val="CCCCCC"/>
          <w:sz w:val="26"/>
          <w:szCs w:val="26"/>
        </w:rPr>
        <w:t>)</w:t>
      </w:r>
    </w:p>
    <w:p w14:paraId="4D6B4821"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ax2</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sns</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barplot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data</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data</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x</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'Zip'</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y</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'PriceperSqm'</w:t>
      </w:r>
      <w:r>
        <w:rPr>
          <w:rFonts w:ascii="Courier New" w:eastAsia="Courier New" w:hAnsi="Courier New" w:cs="Courier New"/>
          <w:color w:val="CCCCCC"/>
          <w:sz w:val="26"/>
          <w:szCs w:val="26"/>
        </w:rPr>
        <w:t>,</w:t>
      </w:r>
    </w:p>
    <w:p w14:paraId="27BB030B"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ax</w:t>
      </w:r>
      <w:r>
        <w:rPr>
          <w:rFonts w:ascii="Courier New" w:eastAsia="Courier New" w:hAnsi="Courier New" w:cs="Courier New"/>
          <w:color w:val="D4D4D4"/>
          <w:sz w:val="26"/>
          <w:szCs w:val="26"/>
        </w:rPr>
        <w:t>=</w:t>
      </w:r>
      <w:r>
        <w:rPr>
          <w:rFonts w:ascii="Courier New" w:eastAsia="Courier New" w:hAnsi="Courier New" w:cs="Courier New"/>
          <w:color w:val="9CDCFE"/>
          <w:sz w:val="26"/>
          <w:szCs w:val="26"/>
        </w:rPr>
        <w:t>ax</w:t>
      </w:r>
      <w:r>
        <w:rPr>
          <w:rFonts w:ascii="Courier New" w:eastAsia="Courier New" w:hAnsi="Courier New" w:cs="Courier New"/>
          <w:color w:val="CCCCCC"/>
          <w:sz w:val="26"/>
          <w:szCs w:val="26"/>
        </w:rPr>
        <w:t>[</w:t>
      </w:r>
      <w:r>
        <w:rPr>
          <w:rFonts w:ascii="Courier New" w:eastAsia="Courier New" w:hAnsi="Courier New" w:cs="Courier New"/>
          <w:color w:val="B5CEA8"/>
          <w:sz w:val="26"/>
          <w:szCs w:val="26"/>
        </w:rPr>
        <w:t>1</w:t>
      </w:r>
      <w:r>
        <w:rPr>
          <w:rFonts w:ascii="Courier New" w:eastAsia="Courier New" w:hAnsi="Courier New" w:cs="Courier New"/>
          <w:color w:val="CCCCCC"/>
          <w:sz w:val="26"/>
          <w:szCs w:val="26"/>
        </w:rPr>
        <w:t>])</w:t>
      </w:r>
    </w:p>
    <w:p w14:paraId="4C707A70"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ax2</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set_xlabel</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'Zip code'</w:t>
      </w:r>
      <w:r>
        <w:rPr>
          <w:rFonts w:ascii="Courier New" w:eastAsia="Courier New" w:hAnsi="Courier New" w:cs="Courier New"/>
          <w:color w:val="CCCCCC"/>
          <w:sz w:val="26"/>
          <w:szCs w:val="26"/>
        </w:rPr>
        <w:t>)</w:t>
      </w:r>
    </w:p>
    <w:p w14:paraId="1215F26F"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ax2</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set_ylabel</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'House prices per sqm'</w:t>
      </w:r>
      <w:r>
        <w:rPr>
          <w:rFonts w:ascii="Courier New" w:eastAsia="Courier New" w:hAnsi="Courier New" w:cs="Courier New"/>
          <w:color w:val="CCCCCC"/>
          <w:sz w:val="26"/>
          <w:szCs w:val="26"/>
        </w:rPr>
        <w:t>)</w:t>
      </w:r>
    </w:p>
    <w:p w14:paraId="6F023455"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ax2</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set_title</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'Top 10 Areas with the highest price per sqm'</w:t>
      </w:r>
      <w:r>
        <w:rPr>
          <w:rFonts w:ascii="Courier New" w:eastAsia="Courier New" w:hAnsi="Courier New" w:cs="Courier New"/>
          <w:color w:val="CCCCCC"/>
          <w:sz w:val="26"/>
          <w:szCs w:val="26"/>
        </w:rPr>
        <w:t>)</w:t>
      </w:r>
    </w:p>
    <w:p w14:paraId="429EA0EE"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Output</w:t>
      </w:r>
    </w:p>
    <w:p w14:paraId="5A90B4A2"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Text(0.5, 1.0, 'Top 10 Areas with the highest price per sqm')</w:t>
      </w:r>
    </w:p>
    <w:p w14:paraId="7C6E9373"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C7581E2" wp14:editId="03048150">
            <wp:extent cx="5731200" cy="3136900"/>
            <wp:effectExtent l="0" t="0" r="0" b="0"/>
            <wp:docPr id="184372219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9"/>
                    <a:srcRect/>
                    <a:stretch>
                      <a:fillRect/>
                    </a:stretch>
                  </pic:blipFill>
                  <pic:spPr>
                    <a:xfrm>
                      <a:off x="0" y="0"/>
                      <a:ext cx="5731200" cy="3136900"/>
                    </a:xfrm>
                    <a:prstGeom prst="rect">
                      <a:avLst/>
                    </a:prstGeom>
                    <a:ln/>
                  </pic:spPr>
                </pic:pic>
              </a:graphicData>
            </a:graphic>
          </wp:inline>
        </w:drawing>
      </w:r>
    </w:p>
    <w:p w14:paraId="391B927F"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EE1951B" wp14:editId="0F220BC0">
            <wp:extent cx="5731200" cy="3225800"/>
            <wp:effectExtent l="0" t="0" r="0" b="0"/>
            <wp:docPr id="18437221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5731200" cy="3225800"/>
                    </a:xfrm>
                    <a:prstGeom prst="rect">
                      <a:avLst/>
                    </a:prstGeom>
                    <a:ln/>
                  </pic:spPr>
                </pic:pic>
              </a:graphicData>
            </a:graphic>
          </wp:inline>
        </w:drawing>
      </w:r>
    </w:p>
    <w:p w14:paraId="71CFE561"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8296E30" wp14:editId="5874EC12">
            <wp:extent cx="5731200" cy="2717800"/>
            <wp:effectExtent l="0" t="0" r="0" b="0"/>
            <wp:docPr id="184372224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1"/>
                    <a:srcRect/>
                    <a:stretch>
                      <a:fillRect/>
                    </a:stretch>
                  </pic:blipFill>
                  <pic:spPr>
                    <a:xfrm>
                      <a:off x="0" y="0"/>
                      <a:ext cx="5731200" cy="2717800"/>
                    </a:xfrm>
                    <a:prstGeom prst="rect">
                      <a:avLst/>
                    </a:prstGeom>
                    <a:ln/>
                  </pic:spPr>
                </pic:pic>
              </a:graphicData>
            </a:graphic>
          </wp:inline>
        </w:drawing>
      </w:r>
    </w:p>
    <w:p w14:paraId="4F9FB2DF" w14:textId="77777777" w:rsidR="003B261E" w:rsidRDefault="00000000">
      <w:pPr>
        <w:pStyle w:val="Heading3"/>
        <w:rPr>
          <w:rFonts w:ascii="Times New Roman" w:eastAsia="Times New Roman" w:hAnsi="Times New Roman" w:cs="Times New Roman"/>
        </w:rPr>
      </w:pPr>
      <w:bookmarkStart w:id="24" w:name="_Toc211011645"/>
      <w:r>
        <w:rPr>
          <w:rFonts w:ascii="Times New Roman" w:eastAsia="Times New Roman" w:hAnsi="Times New Roman" w:cs="Times New Roman"/>
        </w:rPr>
        <w:t>1.2.3. Bài tập thực hành 1</w:t>
      </w:r>
      <w:bookmarkEnd w:id="24"/>
    </w:p>
    <w:p w14:paraId="3C9DFFEF"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Trực quan hóa dữ liệu trên tập dữ liệu về phân loại chất lượng rượu đỏ.</w:t>
      </w:r>
    </w:p>
    <w:p w14:paraId="14705562"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1.Giới thiệu tổng quan</w:t>
      </w:r>
    </w:p>
    <w:p w14:paraId="3488571C"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1.1 Các định nghĩa</w:t>
      </w:r>
    </w:p>
    <w:p w14:paraId="6D82A416" w14:textId="77777777" w:rsidR="003B261E" w:rsidRDefault="00000000">
      <w:pP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1.1.1.  Độ axit cố định (Fixed Acidity)</w:t>
      </w:r>
    </w:p>
    <w:p w14:paraId="47DDD4CE"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nghĩa: Tổng lượng các axit không bay hơi (không dễ bốc hơi) trong rượu, như axit malic, lactic, tartaric hoặc citric. Đây là các axit tự nhiên có trong rượu, góp phần vào đặc tính cơ bản của rượu.</w:t>
      </w:r>
    </w:p>
    <w:p w14:paraId="2439C392" w14:textId="77777777" w:rsidR="003B261E" w:rsidRDefault="003B261E">
      <w:pPr>
        <w:ind w:left="1440"/>
        <w:rPr>
          <w:rFonts w:ascii="Times New Roman" w:eastAsia="Times New Roman" w:hAnsi="Times New Roman" w:cs="Times New Roman"/>
          <w:sz w:val="26"/>
          <w:szCs w:val="26"/>
        </w:rPr>
      </w:pPr>
    </w:p>
    <w:p w14:paraId="57107E9F"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thích: Độ axit cố định quyết định vị chua cơ bản của rượu, ảnh hưởng đến hương vị và độ cân bằng. Mức axit cao thường mang lại cảm giác tươi mới, trong khi mức thấp có thể làm rượu kém hấp dẫn.</w:t>
      </w:r>
    </w:p>
    <w:p w14:paraId="2ED677A6" w14:textId="77777777" w:rsidR="003B261E" w:rsidRDefault="003B261E">
      <w:pPr>
        <w:ind w:left="1440"/>
        <w:rPr>
          <w:rFonts w:ascii="Times New Roman" w:eastAsia="Times New Roman" w:hAnsi="Times New Roman" w:cs="Times New Roman"/>
          <w:sz w:val="26"/>
          <w:szCs w:val="26"/>
        </w:rPr>
      </w:pPr>
    </w:p>
    <w:p w14:paraId="74B8E5A1"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g/L (gram trên lít).</w:t>
      </w:r>
    </w:p>
    <w:p w14:paraId="744E58E1" w14:textId="77777777" w:rsidR="003B261E" w:rsidRDefault="003B261E">
      <w:pPr>
        <w:rPr>
          <w:rFonts w:ascii="Times New Roman" w:eastAsia="Times New Roman" w:hAnsi="Times New Roman" w:cs="Times New Roman"/>
          <w:sz w:val="26"/>
          <w:szCs w:val="26"/>
        </w:rPr>
      </w:pPr>
    </w:p>
    <w:p w14:paraId="7CB4B8A1" w14:textId="77777777" w:rsidR="003B261E" w:rsidRDefault="00000000">
      <w:pP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1.1.2.  Độ axit dễ bay hơi (Volatile Acidity)</w:t>
      </w:r>
    </w:p>
    <w:p w14:paraId="3C1BF34C" w14:textId="77777777" w:rsidR="003B261E" w:rsidRDefault="003B261E">
      <w:pPr>
        <w:rPr>
          <w:rFonts w:ascii="Times New Roman" w:eastAsia="Times New Roman" w:hAnsi="Times New Roman" w:cs="Times New Roman"/>
          <w:sz w:val="26"/>
          <w:szCs w:val="26"/>
        </w:rPr>
      </w:pPr>
    </w:p>
    <w:p w14:paraId="1751795D"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nghĩa: Lượng axit acetic và các axit chuỗi ngắn khác (formic, propionic, butyric) có thể bay hơi trong rượu. Nếu quá cao, rượu có thể có vị giấm khó chịu.</w:t>
      </w:r>
    </w:p>
    <w:p w14:paraId="2BA99497" w14:textId="77777777" w:rsidR="003B261E" w:rsidRDefault="003B261E">
      <w:pPr>
        <w:ind w:left="1440"/>
        <w:rPr>
          <w:rFonts w:ascii="Times New Roman" w:eastAsia="Times New Roman" w:hAnsi="Times New Roman" w:cs="Times New Roman"/>
          <w:sz w:val="26"/>
          <w:szCs w:val="26"/>
        </w:rPr>
      </w:pPr>
    </w:p>
    <w:p w14:paraId="23B63A5A"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thích: Đây là chỉ số quan trọng để đánh giá chất lượng rượu. Axit dễ bay hơi cao thường là dấu hiệu của quá trình lên men không tốt hoặc nhiễm vi khuẩn, làm giảm chất lượng rượu.</w:t>
      </w:r>
    </w:p>
    <w:p w14:paraId="20E94BD7" w14:textId="77777777" w:rsidR="003B261E" w:rsidRDefault="003B261E">
      <w:pPr>
        <w:ind w:left="1440"/>
        <w:rPr>
          <w:rFonts w:ascii="Times New Roman" w:eastAsia="Times New Roman" w:hAnsi="Times New Roman" w:cs="Times New Roman"/>
          <w:sz w:val="26"/>
          <w:szCs w:val="26"/>
        </w:rPr>
      </w:pPr>
    </w:p>
    <w:p w14:paraId="310F32F9"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g/L (gram trên lít).</w:t>
      </w:r>
    </w:p>
    <w:p w14:paraId="2F235951" w14:textId="77777777" w:rsidR="003B261E" w:rsidRDefault="003B261E">
      <w:pPr>
        <w:rPr>
          <w:rFonts w:ascii="Times New Roman" w:eastAsia="Times New Roman" w:hAnsi="Times New Roman" w:cs="Times New Roman"/>
          <w:sz w:val="26"/>
          <w:szCs w:val="26"/>
        </w:rPr>
      </w:pPr>
    </w:p>
    <w:p w14:paraId="7A26509D" w14:textId="77777777" w:rsidR="003B261E" w:rsidRDefault="00000000">
      <w:pP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1.1.3. Axit citric (Citric Acid)</w:t>
      </w:r>
    </w:p>
    <w:p w14:paraId="2AEF8F39" w14:textId="77777777" w:rsidR="003B261E" w:rsidRDefault="003B261E">
      <w:pPr>
        <w:rPr>
          <w:rFonts w:ascii="Times New Roman" w:eastAsia="Times New Roman" w:hAnsi="Times New Roman" w:cs="Times New Roman"/>
          <w:sz w:val="26"/>
          <w:szCs w:val="26"/>
        </w:rPr>
      </w:pPr>
    </w:p>
    <w:p w14:paraId="43563EAC"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nghĩa: Một loại axit yếu có trong rượu với lượng nhỏ, thường xuất hiện tự nhiên trong các loại trái cây họ cam quýt. Nó đóng vai trò như một chất trung gian trong chu trình axit citric của quá trình trao đổi chất.</w:t>
      </w:r>
    </w:p>
    <w:p w14:paraId="5EAF1277" w14:textId="77777777" w:rsidR="003B261E" w:rsidRDefault="003B261E">
      <w:pPr>
        <w:ind w:left="1440"/>
        <w:rPr>
          <w:rFonts w:ascii="Times New Roman" w:eastAsia="Times New Roman" w:hAnsi="Times New Roman" w:cs="Times New Roman"/>
          <w:sz w:val="26"/>
          <w:szCs w:val="26"/>
        </w:rPr>
      </w:pPr>
    </w:p>
    <w:p w14:paraId="7D645218"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thích: Axit citric giúp tăng độ tươi mới và hương vị trái cây cho rượu. Nó thường được bổ sung để cân bằng hương vị, đặc biệt trong rượu trắng, nhưng ở rượu đỏ thì lượng tự nhiên thường thấp.</w:t>
      </w:r>
    </w:p>
    <w:p w14:paraId="0CAE4E05" w14:textId="77777777" w:rsidR="003B261E" w:rsidRDefault="003B261E">
      <w:pPr>
        <w:ind w:left="1440"/>
        <w:rPr>
          <w:rFonts w:ascii="Times New Roman" w:eastAsia="Times New Roman" w:hAnsi="Times New Roman" w:cs="Times New Roman"/>
          <w:sz w:val="26"/>
          <w:szCs w:val="26"/>
        </w:rPr>
      </w:pPr>
    </w:p>
    <w:p w14:paraId="15F3CD7E"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g/L (gram trên lít).</w:t>
      </w:r>
    </w:p>
    <w:p w14:paraId="451F0CAD" w14:textId="77777777" w:rsidR="003B261E" w:rsidRDefault="003B261E">
      <w:pPr>
        <w:rPr>
          <w:rFonts w:ascii="Times New Roman" w:eastAsia="Times New Roman" w:hAnsi="Times New Roman" w:cs="Times New Roman"/>
          <w:sz w:val="26"/>
          <w:szCs w:val="26"/>
        </w:rPr>
      </w:pPr>
    </w:p>
    <w:p w14:paraId="533621A3"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1.1.4. Đường dư (Residual Sugar)</w:t>
      </w:r>
    </w:p>
    <w:p w14:paraId="5EB54D6B" w14:textId="77777777" w:rsidR="003B261E" w:rsidRDefault="003B261E">
      <w:pPr>
        <w:ind w:left="1440"/>
        <w:rPr>
          <w:rFonts w:ascii="Times New Roman" w:eastAsia="Times New Roman" w:hAnsi="Times New Roman" w:cs="Times New Roman"/>
          <w:sz w:val="26"/>
          <w:szCs w:val="26"/>
        </w:rPr>
      </w:pPr>
    </w:p>
    <w:p w14:paraId="6C67EE97"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nghĩa: Lượng đường còn lại trong rượu sau khi quá trình lên men kết thúc. Rượu hiếm khi có dưới 1 g/L đường dư.</w:t>
      </w:r>
    </w:p>
    <w:p w14:paraId="6A390632" w14:textId="77777777" w:rsidR="003B261E" w:rsidRDefault="003B261E">
      <w:pPr>
        <w:ind w:left="1440"/>
        <w:rPr>
          <w:rFonts w:ascii="Times New Roman" w:eastAsia="Times New Roman" w:hAnsi="Times New Roman" w:cs="Times New Roman"/>
          <w:sz w:val="26"/>
          <w:szCs w:val="26"/>
        </w:rPr>
      </w:pPr>
    </w:p>
    <w:p w14:paraId="28AFA95F"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thích: Đường dư ảnh hưởng đến độ ngọt của rượu. Rượu có đường dư cao sẽ ngọt hơn, trong khi rượu khô (dry wine) có đường dư rất thấp. Trong EU, mức đường dư được sử dụng để gắn nhãn (ví dụ: khô, bán ngọt).</w:t>
      </w:r>
    </w:p>
    <w:p w14:paraId="760168FE" w14:textId="77777777" w:rsidR="003B261E" w:rsidRDefault="003B261E">
      <w:pPr>
        <w:ind w:left="1440"/>
        <w:rPr>
          <w:rFonts w:ascii="Times New Roman" w:eastAsia="Times New Roman" w:hAnsi="Times New Roman" w:cs="Times New Roman"/>
          <w:sz w:val="26"/>
          <w:szCs w:val="26"/>
        </w:rPr>
      </w:pPr>
    </w:p>
    <w:p w14:paraId="2F25BD0E"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g/L (gram trên lít).</w:t>
      </w:r>
    </w:p>
    <w:p w14:paraId="55D28166" w14:textId="77777777" w:rsidR="003B261E" w:rsidRDefault="003B261E">
      <w:pPr>
        <w:ind w:left="1440"/>
        <w:rPr>
          <w:rFonts w:ascii="Times New Roman" w:eastAsia="Times New Roman" w:hAnsi="Times New Roman" w:cs="Times New Roman"/>
          <w:sz w:val="26"/>
          <w:szCs w:val="26"/>
        </w:rPr>
      </w:pPr>
    </w:p>
    <w:p w14:paraId="07BB128E"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1.1.5. Clo (Chlorides)</w:t>
      </w:r>
    </w:p>
    <w:p w14:paraId="2EC385AA" w14:textId="77777777" w:rsidR="003B261E" w:rsidRDefault="003B261E">
      <w:pPr>
        <w:ind w:left="1440"/>
        <w:rPr>
          <w:rFonts w:ascii="Times New Roman" w:eastAsia="Times New Roman" w:hAnsi="Times New Roman" w:cs="Times New Roman"/>
          <w:sz w:val="26"/>
          <w:szCs w:val="26"/>
        </w:rPr>
      </w:pPr>
    </w:p>
    <w:p w14:paraId="1DEB8774"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nghĩa: Lượng muối (chủ yếu là ion clorua) trong rượu, chủ yếu được chiết xuất từ vỏ nho trong quá trình lên men rượu đỏ.</w:t>
      </w:r>
    </w:p>
    <w:p w14:paraId="6FB8258F" w14:textId="77777777" w:rsidR="003B261E" w:rsidRDefault="003B261E">
      <w:pPr>
        <w:ind w:left="1440"/>
        <w:rPr>
          <w:rFonts w:ascii="Times New Roman" w:eastAsia="Times New Roman" w:hAnsi="Times New Roman" w:cs="Times New Roman"/>
          <w:sz w:val="26"/>
          <w:szCs w:val="26"/>
        </w:rPr>
      </w:pPr>
    </w:p>
    <w:p w14:paraId="0685D68A"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thích: Clo ảnh hưởng đến vị mặn nhẹ trong rượu. Mức clorua cao (trên 606 mg/L trong rượu thành phẩm) có thể làm rượu có vị không mong muốn. Giới hạn clorua trong nước ép nho đỏ là 356 mg/L để đảm bảo chất lượng.</w:t>
      </w:r>
    </w:p>
    <w:p w14:paraId="57841BB6" w14:textId="77777777" w:rsidR="003B261E" w:rsidRDefault="003B261E">
      <w:pPr>
        <w:ind w:left="1440"/>
        <w:rPr>
          <w:rFonts w:ascii="Times New Roman" w:eastAsia="Times New Roman" w:hAnsi="Times New Roman" w:cs="Times New Roman"/>
          <w:sz w:val="26"/>
          <w:szCs w:val="26"/>
        </w:rPr>
      </w:pPr>
    </w:p>
    <w:p w14:paraId="0227FC13"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g/L (gram trên lít).</w:t>
      </w:r>
    </w:p>
    <w:p w14:paraId="52FE080B" w14:textId="77777777" w:rsidR="003B261E" w:rsidRDefault="003B261E">
      <w:pPr>
        <w:ind w:left="1440"/>
        <w:rPr>
          <w:rFonts w:ascii="Times New Roman" w:eastAsia="Times New Roman" w:hAnsi="Times New Roman" w:cs="Times New Roman"/>
          <w:sz w:val="26"/>
          <w:szCs w:val="26"/>
        </w:rPr>
      </w:pPr>
    </w:p>
    <w:p w14:paraId="76876F1A"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1.1.6. Lưu huỳnh đioxit tự do (Free Sulfur Dioxide)</w:t>
      </w:r>
    </w:p>
    <w:p w14:paraId="44BE38DF" w14:textId="77777777" w:rsidR="003B261E" w:rsidRDefault="003B261E">
      <w:pPr>
        <w:ind w:left="1440"/>
        <w:rPr>
          <w:rFonts w:ascii="Times New Roman" w:eastAsia="Times New Roman" w:hAnsi="Times New Roman" w:cs="Times New Roman"/>
          <w:sz w:val="26"/>
          <w:szCs w:val="26"/>
        </w:rPr>
      </w:pPr>
    </w:p>
    <w:p w14:paraId="5098A9BD"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nghĩa: Phần lưu huỳnh đioxit (SO₂) ở dạng tự do, tồn tại dưới dạng khí hòa tan hoặc ion bisulfite, có khả năng phản ứng để bảo vệ rượu.</w:t>
      </w:r>
    </w:p>
    <w:p w14:paraId="0BB492A0" w14:textId="77777777" w:rsidR="003B261E" w:rsidRDefault="003B261E">
      <w:pPr>
        <w:ind w:left="1440"/>
        <w:rPr>
          <w:rFonts w:ascii="Times New Roman" w:eastAsia="Times New Roman" w:hAnsi="Times New Roman" w:cs="Times New Roman"/>
          <w:sz w:val="26"/>
          <w:szCs w:val="26"/>
        </w:rPr>
      </w:pPr>
    </w:p>
    <w:p w14:paraId="2969CB3C"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thích: SO₂ tự do hoạt động như chất kháng khuẩn và chống oxy hóa, giúp bảo quản rượu khỏi vi khuẩn và quá trình oxy hóa. Nó rất quan trọng để duy trì độ tươi và chất lượng rượu.</w:t>
      </w:r>
    </w:p>
    <w:p w14:paraId="5AA67EBC" w14:textId="77777777" w:rsidR="003B261E" w:rsidRDefault="003B261E">
      <w:pPr>
        <w:ind w:left="1440"/>
        <w:rPr>
          <w:rFonts w:ascii="Times New Roman" w:eastAsia="Times New Roman" w:hAnsi="Times New Roman" w:cs="Times New Roman"/>
          <w:sz w:val="26"/>
          <w:szCs w:val="26"/>
        </w:rPr>
      </w:pPr>
    </w:p>
    <w:p w14:paraId="4058C624"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mg/L (miligam trên lít).</w:t>
      </w:r>
    </w:p>
    <w:p w14:paraId="28B636BC" w14:textId="77777777" w:rsidR="003B261E" w:rsidRDefault="003B261E">
      <w:pPr>
        <w:ind w:left="1440"/>
        <w:rPr>
          <w:rFonts w:ascii="Times New Roman" w:eastAsia="Times New Roman" w:hAnsi="Times New Roman" w:cs="Times New Roman"/>
          <w:sz w:val="26"/>
          <w:szCs w:val="26"/>
        </w:rPr>
      </w:pPr>
    </w:p>
    <w:p w14:paraId="715E9419"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1.1.7. Lưu huỳnh đioxit tổng (Total Sulfur Dioxide)</w:t>
      </w:r>
    </w:p>
    <w:p w14:paraId="54648010" w14:textId="77777777" w:rsidR="003B261E" w:rsidRDefault="003B261E">
      <w:pPr>
        <w:ind w:left="1440"/>
        <w:rPr>
          <w:rFonts w:ascii="Times New Roman" w:eastAsia="Times New Roman" w:hAnsi="Times New Roman" w:cs="Times New Roman"/>
          <w:sz w:val="26"/>
          <w:szCs w:val="26"/>
        </w:rPr>
      </w:pPr>
    </w:p>
    <w:p w14:paraId="2E91BEC1"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nghĩa: Tổng lượng SO₂ trong rượu, bao gồm cả dạng tự do và dạng liên kết (đã phản ứng với các chất khác như aldehyde, sắc tố, hoặc đường).</w:t>
      </w:r>
    </w:p>
    <w:p w14:paraId="284FBCE5" w14:textId="77777777" w:rsidR="003B261E" w:rsidRDefault="003B261E">
      <w:pPr>
        <w:ind w:left="1440"/>
        <w:rPr>
          <w:rFonts w:ascii="Times New Roman" w:eastAsia="Times New Roman" w:hAnsi="Times New Roman" w:cs="Times New Roman"/>
          <w:sz w:val="26"/>
          <w:szCs w:val="26"/>
        </w:rPr>
      </w:pPr>
    </w:p>
    <w:p w14:paraId="160E5B4F"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thích: Tổng SO₂ phản ánh mức độ bảo quản của rượu. Ở nồng độ thấp, SO₂ không dễ nhận biết trong rượu, nhưng nếu quá cao, nó có thể ảnh hưởng đến hương vị hoặc gây dị ứng cho một số người.</w:t>
      </w:r>
    </w:p>
    <w:p w14:paraId="3FD1AF6E" w14:textId="77777777" w:rsidR="003B261E" w:rsidRDefault="003B261E">
      <w:pPr>
        <w:ind w:left="1440"/>
        <w:rPr>
          <w:rFonts w:ascii="Times New Roman" w:eastAsia="Times New Roman" w:hAnsi="Times New Roman" w:cs="Times New Roman"/>
          <w:sz w:val="26"/>
          <w:szCs w:val="26"/>
        </w:rPr>
      </w:pPr>
    </w:p>
    <w:p w14:paraId="6A43DE9C"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mg/L (miligam trên lít).</w:t>
      </w:r>
    </w:p>
    <w:p w14:paraId="48BFE3BC" w14:textId="77777777" w:rsidR="003B261E" w:rsidRDefault="003B261E">
      <w:pPr>
        <w:ind w:left="1440"/>
        <w:rPr>
          <w:rFonts w:ascii="Times New Roman" w:eastAsia="Times New Roman" w:hAnsi="Times New Roman" w:cs="Times New Roman"/>
          <w:sz w:val="26"/>
          <w:szCs w:val="26"/>
        </w:rPr>
      </w:pPr>
    </w:p>
    <w:p w14:paraId="04906DB4" w14:textId="77777777" w:rsidR="003B261E" w:rsidRDefault="003B261E">
      <w:pPr>
        <w:ind w:left="1440"/>
        <w:rPr>
          <w:rFonts w:ascii="Times New Roman" w:eastAsia="Times New Roman" w:hAnsi="Times New Roman" w:cs="Times New Roman"/>
          <w:sz w:val="26"/>
          <w:szCs w:val="26"/>
        </w:rPr>
      </w:pPr>
    </w:p>
    <w:p w14:paraId="33CD5407"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1.1.8. Mật độ (Density)</w:t>
      </w:r>
    </w:p>
    <w:p w14:paraId="671D6EE0" w14:textId="77777777" w:rsidR="003B261E" w:rsidRDefault="003B261E">
      <w:pPr>
        <w:ind w:left="1440"/>
        <w:rPr>
          <w:rFonts w:ascii="Times New Roman" w:eastAsia="Times New Roman" w:hAnsi="Times New Roman" w:cs="Times New Roman"/>
          <w:sz w:val="26"/>
          <w:szCs w:val="26"/>
        </w:rPr>
      </w:pPr>
    </w:p>
    <w:p w14:paraId="6F337B83"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nghĩa: Tỷ trọng của rượu so với nước, phụ thuộc vào hàm lượng cồn và đường.</w:t>
      </w:r>
    </w:p>
    <w:p w14:paraId="25163F43" w14:textId="77777777" w:rsidR="003B261E" w:rsidRDefault="003B261E">
      <w:pPr>
        <w:ind w:left="1440"/>
        <w:rPr>
          <w:rFonts w:ascii="Times New Roman" w:eastAsia="Times New Roman" w:hAnsi="Times New Roman" w:cs="Times New Roman"/>
          <w:sz w:val="26"/>
          <w:szCs w:val="26"/>
        </w:rPr>
      </w:pPr>
    </w:p>
    <w:p w14:paraId="6185ABC1"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Giải thích: Mật độ được đo bằng tỷ trọng riêng (specific gravity - SG) sử dụng hydrometer. Rượu có mật độ gần với nước (khoảng 0.990-1.004 g/cm³). Mật độ thấp hơn thường do hàm lượng cồn cao, trong khi đường dư làm tăng mật độ.</w:t>
      </w:r>
    </w:p>
    <w:p w14:paraId="601AF0B7" w14:textId="77777777" w:rsidR="003B261E" w:rsidRDefault="003B261E">
      <w:pPr>
        <w:ind w:left="1440"/>
        <w:rPr>
          <w:rFonts w:ascii="Times New Roman" w:eastAsia="Times New Roman" w:hAnsi="Times New Roman" w:cs="Times New Roman"/>
          <w:sz w:val="26"/>
          <w:szCs w:val="26"/>
        </w:rPr>
      </w:pPr>
    </w:p>
    <w:p w14:paraId="04918203"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g/cm³.</w:t>
      </w:r>
    </w:p>
    <w:p w14:paraId="5D356549" w14:textId="77777777" w:rsidR="003B261E" w:rsidRDefault="003B261E">
      <w:pPr>
        <w:ind w:left="1440"/>
        <w:rPr>
          <w:rFonts w:ascii="Times New Roman" w:eastAsia="Times New Roman" w:hAnsi="Times New Roman" w:cs="Times New Roman"/>
          <w:sz w:val="26"/>
          <w:szCs w:val="26"/>
        </w:rPr>
      </w:pPr>
    </w:p>
    <w:p w14:paraId="647B8433" w14:textId="77777777" w:rsidR="003B261E" w:rsidRDefault="003B261E">
      <w:pPr>
        <w:ind w:left="1440"/>
        <w:rPr>
          <w:rFonts w:ascii="Times New Roman" w:eastAsia="Times New Roman" w:hAnsi="Times New Roman" w:cs="Times New Roman"/>
          <w:sz w:val="26"/>
          <w:szCs w:val="26"/>
        </w:rPr>
      </w:pPr>
    </w:p>
    <w:p w14:paraId="718B7AD5"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1.1.9. pH</w:t>
      </w:r>
    </w:p>
    <w:p w14:paraId="0EF42336" w14:textId="77777777" w:rsidR="003B261E" w:rsidRDefault="003B261E">
      <w:pPr>
        <w:ind w:left="1440"/>
        <w:rPr>
          <w:rFonts w:ascii="Times New Roman" w:eastAsia="Times New Roman" w:hAnsi="Times New Roman" w:cs="Times New Roman"/>
          <w:sz w:val="26"/>
          <w:szCs w:val="26"/>
        </w:rPr>
      </w:pPr>
    </w:p>
    <w:p w14:paraId="46F77C66"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nghĩa: Độ pH đo mức độ axit hoặc kiềm của rượu, trên thang từ 0 (rất axit) đến 14 (rất kiềm). Rượu thường có pH từ 3 đến 4.</w:t>
      </w:r>
    </w:p>
    <w:p w14:paraId="1F6C2E39" w14:textId="77777777" w:rsidR="003B261E" w:rsidRDefault="003B261E">
      <w:pPr>
        <w:ind w:left="1440"/>
        <w:rPr>
          <w:rFonts w:ascii="Times New Roman" w:eastAsia="Times New Roman" w:hAnsi="Times New Roman" w:cs="Times New Roman"/>
          <w:sz w:val="26"/>
          <w:szCs w:val="26"/>
        </w:rPr>
      </w:pPr>
    </w:p>
    <w:p w14:paraId="1435FA08"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thích: pH ảnh hưởng đến độ ổn định và khả năng bảo quản của rượu. pH cao (&gt;3.65) làm rượu dễ bị hỏng do vi khuẩn, đòi hỏi thêm SO₂ để bảo quản. pH thấp mang lại vị chua rõ rệt hơn.</w:t>
      </w:r>
    </w:p>
    <w:p w14:paraId="75C5B6A8" w14:textId="77777777" w:rsidR="003B261E" w:rsidRDefault="003B261E">
      <w:pPr>
        <w:ind w:left="1440"/>
        <w:rPr>
          <w:rFonts w:ascii="Times New Roman" w:eastAsia="Times New Roman" w:hAnsi="Times New Roman" w:cs="Times New Roman"/>
          <w:sz w:val="26"/>
          <w:szCs w:val="26"/>
        </w:rPr>
      </w:pPr>
    </w:p>
    <w:p w14:paraId="3CFD3C40"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Không đơn vị (thang log).</w:t>
      </w:r>
    </w:p>
    <w:p w14:paraId="59FD2868" w14:textId="77777777" w:rsidR="003B261E" w:rsidRDefault="003B261E">
      <w:pPr>
        <w:ind w:left="1440"/>
        <w:rPr>
          <w:rFonts w:ascii="Times New Roman" w:eastAsia="Times New Roman" w:hAnsi="Times New Roman" w:cs="Times New Roman"/>
          <w:sz w:val="26"/>
          <w:szCs w:val="26"/>
        </w:rPr>
      </w:pPr>
    </w:p>
    <w:p w14:paraId="600410B8" w14:textId="77777777" w:rsidR="003B261E" w:rsidRDefault="003B261E">
      <w:pPr>
        <w:ind w:left="1440"/>
        <w:rPr>
          <w:rFonts w:ascii="Times New Roman" w:eastAsia="Times New Roman" w:hAnsi="Times New Roman" w:cs="Times New Roman"/>
          <w:sz w:val="26"/>
          <w:szCs w:val="26"/>
        </w:rPr>
      </w:pPr>
    </w:p>
    <w:p w14:paraId="1702551D"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1.1.10. Sunfat (Sulphates)</w:t>
      </w:r>
    </w:p>
    <w:p w14:paraId="4F87ED16" w14:textId="77777777" w:rsidR="003B261E" w:rsidRDefault="003B261E">
      <w:pPr>
        <w:ind w:left="1440"/>
        <w:rPr>
          <w:rFonts w:ascii="Times New Roman" w:eastAsia="Times New Roman" w:hAnsi="Times New Roman" w:cs="Times New Roman"/>
          <w:sz w:val="26"/>
          <w:szCs w:val="26"/>
        </w:rPr>
      </w:pPr>
    </w:p>
    <w:p w14:paraId="2C9F3DA2"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nghĩa: Hợp chất chứa lưu huỳnh (như potassium metabisulfite) được thêm vào rượu để tạo ra SO₂, giúp kháng khuẩn và chống oxy hóa.</w:t>
      </w:r>
    </w:p>
    <w:p w14:paraId="740C451E" w14:textId="77777777" w:rsidR="003B261E" w:rsidRDefault="003B261E">
      <w:pPr>
        <w:ind w:left="1440"/>
        <w:rPr>
          <w:rFonts w:ascii="Times New Roman" w:eastAsia="Times New Roman" w:hAnsi="Times New Roman" w:cs="Times New Roman"/>
          <w:sz w:val="26"/>
          <w:szCs w:val="26"/>
        </w:rPr>
      </w:pPr>
    </w:p>
    <w:p w14:paraId="15C484DD"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thích: Sunfat xuất hiện tự nhiên trong quá trình lên men nhưng cũng được bổ sung để bảo vệ rượu khỏi vi khuẩn và nấm men không mong muốn. Ở mức cao, sunfat có thể gây dị ứng (nhức đầu, nghẹt mũi) cho một số người.</w:t>
      </w:r>
    </w:p>
    <w:p w14:paraId="2F29DA98" w14:textId="77777777" w:rsidR="003B261E" w:rsidRDefault="003B261E">
      <w:pPr>
        <w:ind w:left="1440"/>
        <w:rPr>
          <w:rFonts w:ascii="Times New Roman" w:eastAsia="Times New Roman" w:hAnsi="Times New Roman" w:cs="Times New Roman"/>
          <w:sz w:val="26"/>
          <w:szCs w:val="26"/>
        </w:rPr>
      </w:pPr>
    </w:p>
    <w:p w14:paraId="73B3B78E"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g/L (gram trên lít).</w:t>
      </w:r>
    </w:p>
    <w:p w14:paraId="5095C795" w14:textId="77777777" w:rsidR="003B261E" w:rsidRDefault="003B261E">
      <w:pPr>
        <w:ind w:left="1440"/>
        <w:rPr>
          <w:rFonts w:ascii="Times New Roman" w:eastAsia="Times New Roman" w:hAnsi="Times New Roman" w:cs="Times New Roman"/>
          <w:sz w:val="26"/>
          <w:szCs w:val="26"/>
        </w:rPr>
      </w:pPr>
    </w:p>
    <w:p w14:paraId="1D1688DB"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1.1.11. Rượu (Alcohol)</w:t>
      </w:r>
    </w:p>
    <w:p w14:paraId="048CF85A" w14:textId="77777777" w:rsidR="003B261E" w:rsidRDefault="003B261E">
      <w:pPr>
        <w:ind w:left="1440"/>
        <w:rPr>
          <w:rFonts w:ascii="Times New Roman" w:eastAsia="Times New Roman" w:hAnsi="Times New Roman" w:cs="Times New Roman"/>
          <w:sz w:val="26"/>
          <w:szCs w:val="26"/>
        </w:rPr>
      </w:pPr>
    </w:p>
    <w:p w14:paraId="2F20506A"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nghĩa: Hàm lượng cồn ethanol trong rượu, tính theo phần trăm thể tích.</w:t>
      </w:r>
    </w:p>
    <w:p w14:paraId="05B9C36F" w14:textId="77777777" w:rsidR="003B261E" w:rsidRDefault="003B261E">
      <w:pPr>
        <w:ind w:left="1440"/>
        <w:rPr>
          <w:rFonts w:ascii="Times New Roman" w:eastAsia="Times New Roman" w:hAnsi="Times New Roman" w:cs="Times New Roman"/>
          <w:sz w:val="26"/>
          <w:szCs w:val="26"/>
        </w:rPr>
      </w:pPr>
    </w:p>
    <w:p w14:paraId="428B3365"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thích: Độ cồn ảnh hưởng đến hương vị, độ đậm (body) và cảm giác ấm của rượu. Rượu vang đỏ thường có độ cồn từ 8.4% đến 14.9%. Độ cồn cao thường liên quan đến chất lượng cao hơn trong tập dữ liệu này.</w:t>
      </w:r>
    </w:p>
    <w:p w14:paraId="713F7AC3" w14:textId="77777777" w:rsidR="003B261E" w:rsidRDefault="003B261E">
      <w:pPr>
        <w:ind w:left="1440"/>
        <w:rPr>
          <w:rFonts w:ascii="Times New Roman" w:eastAsia="Times New Roman" w:hAnsi="Times New Roman" w:cs="Times New Roman"/>
          <w:sz w:val="26"/>
          <w:szCs w:val="26"/>
        </w:rPr>
      </w:pPr>
    </w:p>
    <w:p w14:paraId="2B557936"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 thể tích (% vol).</w:t>
      </w:r>
    </w:p>
    <w:p w14:paraId="0917D587" w14:textId="77777777" w:rsidR="003B261E" w:rsidRDefault="003B261E">
      <w:pPr>
        <w:ind w:left="1440"/>
        <w:rPr>
          <w:rFonts w:ascii="Times New Roman" w:eastAsia="Times New Roman" w:hAnsi="Times New Roman" w:cs="Times New Roman"/>
          <w:sz w:val="26"/>
          <w:szCs w:val="26"/>
        </w:rPr>
      </w:pPr>
    </w:p>
    <w:p w14:paraId="72674567"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1.1.12. Chất lượng (Quality)</w:t>
      </w:r>
    </w:p>
    <w:p w14:paraId="7EDE6472" w14:textId="77777777" w:rsidR="003B261E" w:rsidRDefault="003B261E">
      <w:pPr>
        <w:ind w:left="1440"/>
        <w:rPr>
          <w:rFonts w:ascii="Times New Roman" w:eastAsia="Times New Roman" w:hAnsi="Times New Roman" w:cs="Times New Roman"/>
          <w:sz w:val="26"/>
          <w:szCs w:val="26"/>
        </w:rPr>
      </w:pPr>
    </w:p>
    <w:p w14:paraId="34C05623"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nghĩa: Biến mục tiêu, là điểm số đánh giá cảm quan của rượu, từ 3 (thấp) đến 8 (cao) trong tập dữ liệu này.</w:t>
      </w:r>
    </w:p>
    <w:p w14:paraId="51B545C5" w14:textId="77777777" w:rsidR="003B261E" w:rsidRDefault="003B261E">
      <w:pPr>
        <w:ind w:left="1440"/>
        <w:rPr>
          <w:rFonts w:ascii="Times New Roman" w:eastAsia="Times New Roman" w:hAnsi="Times New Roman" w:cs="Times New Roman"/>
          <w:sz w:val="26"/>
          <w:szCs w:val="26"/>
        </w:rPr>
      </w:pPr>
    </w:p>
    <w:p w14:paraId="3242743A"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thích: Điểm chất lượng dựa trên đánh giá của các chuyên gia, phản ánh tổng thể hương vị, mùi thơm, và cảm nhận của rượu. Điểm 5-6 chiếm đa số, cho thấy rượu trung bình là phổ biến. Biến này được sử dụng để phân loại hoặc dự đoán chất lượng rượu.</w:t>
      </w:r>
    </w:p>
    <w:p w14:paraId="3A71B0DC" w14:textId="77777777" w:rsidR="003B261E" w:rsidRDefault="003B261E">
      <w:pPr>
        <w:ind w:left="1440"/>
        <w:rPr>
          <w:rFonts w:ascii="Times New Roman" w:eastAsia="Times New Roman" w:hAnsi="Times New Roman" w:cs="Times New Roman"/>
          <w:sz w:val="26"/>
          <w:szCs w:val="26"/>
        </w:rPr>
      </w:pPr>
    </w:p>
    <w:p w14:paraId="369AAEF4" w14:textId="77777777" w:rsidR="003B261E" w:rsidRDefault="0000000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Không đơn vị (thang điểm ordinal).</w:t>
      </w:r>
    </w:p>
    <w:p w14:paraId="6736A7F8" w14:textId="77777777" w:rsidR="003B261E" w:rsidRDefault="003B261E">
      <w:pPr>
        <w:ind w:left="1440"/>
        <w:rPr>
          <w:rFonts w:ascii="Times New Roman" w:eastAsia="Times New Roman" w:hAnsi="Times New Roman" w:cs="Times New Roman"/>
          <w:sz w:val="26"/>
          <w:szCs w:val="26"/>
        </w:rPr>
      </w:pPr>
    </w:p>
    <w:p w14:paraId="36D6D36C"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1.2 Tổng kết các định nghĩa</w:t>
      </w:r>
    </w:p>
    <w:p w14:paraId="6A79B983" w14:textId="77777777" w:rsidR="003B261E" w:rsidRDefault="003B261E">
      <w:pPr>
        <w:rPr>
          <w:rFonts w:ascii="Times New Roman" w:eastAsia="Times New Roman" w:hAnsi="Times New Roman" w:cs="Times New Roman"/>
          <w:sz w:val="26"/>
          <w:szCs w:val="26"/>
        </w:rPr>
      </w:pPr>
    </w:p>
    <w:p w14:paraId="5ACECA47"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Các biến hóa lý (fixed acidity, volatile acidity, citric acid, chlorides, pH) ảnh hưởng trực tiếp đến hương vị và độ ổn định của rượu.</w:t>
      </w:r>
    </w:p>
    <w:p w14:paraId="4A32F104"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dư và cồn quyết định độ ngọt và độ đậm của rượu.</w:t>
      </w:r>
    </w:p>
    <w:p w14:paraId="1F54FD86"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Lưu huỳnh đioxit (tự do và tổng) cùng sunfat đóng vai trò bảo quản, chống vi khuẩn và oxy hóa.</w:t>
      </w:r>
    </w:p>
    <w:p w14:paraId="1A8EB3B5"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Mật độ và pH cung cấp thông tin về cấu trúc vật lý và hóa học của rượu.</w:t>
      </w:r>
    </w:p>
    <w:p w14:paraId="6F90D8CE"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Chất lượng là kết quả tổng hợp, phụ thuộc vào các yếu tố trên và cảm nhận chủ quan.</w:t>
      </w:r>
    </w:p>
    <w:p w14:paraId="22DA3D91" w14:textId="77777777" w:rsidR="003B261E" w:rsidRDefault="003B261E">
      <w:pPr>
        <w:ind w:left="720"/>
        <w:rPr>
          <w:rFonts w:ascii="Times New Roman" w:eastAsia="Times New Roman" w:hAnsi="Times New Roman" w:cs="Times New Roman"/>
          <w:sz w:val="26"/>
          <w:szCs w:val="26"/>
        </w:rPr>
      </w:pPr>
    </w:p>
    <w:p w14:paraId="2978985A"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2.Các thư viện cần thiết</w:t>
      </w:r>
    </w:p>
    <w:p w14:paraId="127982C6" w14:textId="77777777" w:rsidR="003B261E" w:rsidRDefault="003B261E">
      <w:pPr>
        <w:rPr>
          <w:rFonts w:ascii="Times New Roman" w:eastAsia="Times New Roman" w:hAnsi="Times New Roman" w:cs="Times New Roman"/>
          <w:sz w:val="26"/>
          <w:szCs w:val="26"/>
        </w:rPr>
      </w:pPr>
    </w:p>
    <w:p w14:paraId="5A9AA3BF"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pandas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pd</w:t>
      </w:r>
      <w:r>
        <w:rPr>
          <w:rFonts w:ascii="Courier New" w:eastAsia="Courier New" w:hAnsi="Courier New" w:cs="Courier New"/>
          <w:color w:val="CCCCCC"/>
          <w:sz w:val="26"/>
          <w:szCs w:val="26"/>
        </w:rPr>
        <w:t xml:space="preserve">  </w:t>
      </w:r>
      <w:r>
        <w:rPr>
          <w:rFonts w:ascii="Courier New" w:eastAsia="Courier New" w:hAnsi="Courier New" w:cs="Courier New"/>
          <w:color w:val="6A9955"/>
          <w:sz w:val="26"/>
          <w:szCs w:val="26"/>
        </w:rPr>
        <w:t>#for data manipulation operations</w:t>
      </w:r>
    </w:p>
    <w:p w14:paraId="7988AA9A"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numpy</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np</w:t>
      </w:r>
      <w:r>
        <w:rPr>
          <w:rFonts w:ascii="Courier New" w:eastAsia="Courier New" w:hAnsi="Courier New" w:cs="Courier New"/>
          <w:color w:val="CCCCCC"/>
          <w:sz w:val="26"/>
          <w:szCs w:val="26"/>
        </w:rPr>
        <w:t xml:space="preserve">  </w:t>
      </w:r>
      <w:r>
        <w:rPr>
          <w:rFonts w:ascii="Courier New" w:eastAsia="Courier New" w:hAnsi="Courier New" w:cs="Courier New"/>
          <w:color w:val="6A9955"/>
          <w:sz w:val="26"/>
          <w:szCs w:val="26"/>
        </w:rPr>
        <w:t>#for numeric operations on data</w:t>
      </w:r>
    </w:p>
    <w:p w14:paraId="0B05DC72"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seaborn</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sns</w:t>
      </w:r>
      <w:r>
        <w:rPr>
          <w:rFonts w:ascii="Courier New" w:eastAsia="Courier New" w:hAnsi="Courier New" w:cs="Courier New"/>
          <w:color w:val="CCCCCC"/>
          <w:sz w:val="26"/>
          <w:szCs w:val="26"/>
        </w:rPr>
        <w:t xml:space="preserve">  </w:t>
      </w:r>
      <w:r>
        <w:rPr>
          <w:rFonts w:ascii="Courier New" w:eastAsia="Courier New" w:hAnsi="Courier New" w:cs="Courier New"/>
          <w:color w:val="6A9955"/>
          <w:sz w:val="26"/>
          <w:szCs w:val="26"/>
        </w:rPr>
        <w:t>#for data visualization operations</w:t>
      </w:r>
    </w:p>
    <w:p w14:paraId="7AE6B6AF"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matplotlib</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pyplot</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plt</w:t>
      </w:r>
      <w:r>
        <w:rPr>
          <w:rFonts w:ascii="Courier New" w:eastAsia="Courier New" w:hAnsi="Courier New" w:cs="Courier New"/>
          <w:color w:val="CCCCCC"/>
          <w:sz w:val="26"/>
          <w:szCs w:val="26"/>
        </w:rPr>
        <w:t xml:space="preserve">  </w:t>
      </w:r>
      <w:r>
        <w:rPr>
          <w:rFonts w:ascii="Courier New" w:eastAsia="Courier New" w:hAnsi="Courier New" w:cs="Courier New"/>
          <w:color w:val="6A9955"/>
          <w:sz w:val="26"/>
          <w:szCs w:val="26"/>
        </w:rPr>
        <w:t>#for data visualization operations</w:t>
      </w:r>
    </w:p>
    <w:p w14:paraId="7FFB5D65"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preprocessing</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LabelEncoder</w:t>
      </w:r>
      <w:r>
        <w:rPr>
          <w:rFonts w:ascii="Courier New" w:eastAsia="Courier New" w:hAnsi="Courier New" w:cs="Courier New"/>
          <w:color w:val="CCCCCC"/>
          <w:sz w:val="26"/>
          <w:szCs w:val="26"/>
        </w:rPr>
        <w:t xml:space="preserve"> </w:t>
      </w:r>
      <w:r>
        <w:rPr>
          <w:rFonts w:ascii="Courier New" w:eastAsia="Courier New" w:hAnsi="Courier New" w:cs="Courier New"/>
          <w:color w:val="6A9955"/>
          <w:sz w:val="26"/>
          <w:szCs w:val="26"/>
        </w:rPr>
        <w:t># for encoding</w:t>
      </w:r>
    </w:p>
    <w:p w14:paraId="693AD56A"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preprocessing</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MinMaxScaler</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RobustScaler</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StandardScaler</w:t>
      </w:r>
      <w:r>
        <w:rPr>
          <w:rFonts w:ascii="Courier New" w:eastAsia="Courier New" w:hAnsi="Courier New" w:cs="Courier New"/>
          <w:color w:val="CCCCCC"/>
          <w:sz w:val="26"/>
          <w:szCs w:val="26"/>
        </w:rPr>
        <w:t xml:space="preserve"> </w:t>
      </w:r>
      <w:r>
        <w:rPr>
          <w:rFonts w:ascii="Courier New" w:eastAsia="Courier New" w:hAnsi="Courier New" w:cs="Courier New"/>
          <w:color w:val="6A9955"/>
          <w:sz w:val="26"/>
          <w:szCs w:val="26"/>
        </w:rPr>
        <w:t>#for standardization</w:t>
      </w:r>
    </w:p>
    <w:p w14:paraId="111A28BD" w14:textId="77777777" w:rsidR="003B261E" w:rsidRDefault="00000000">
      <w:pPr>
        <w:shd w:val="clear" w:color="auto" w:fill="1F1F1F"/>
        <w:spacing w:line="325" w:lineRule="auto"/>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plotly</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express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px</w:t>
      </w:r>
    </w:p>
    <w:p w14:paraId="33999D59" w14:textId="77777777" w:rsidR="003B261E" w:rsidRDefault="00000000">
      <w:pPr>
        <w:shd w:val="clear" w:color="auto" w:fill="1F1F1F"/>
        <w:spacing w:line="325" w:lineRule="auto"/>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plotly</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graph_objects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go</w:t>
      </w:r>
    </w:p>
    <w:p w14:paraId="27362C23" w14:textId="77777777" w:rsidR="003B261E" w:rsidRDefault="00000000">
      <w:pPr>
        <w:shd w:val="clear" w:color="auto" w:fill="1F1F1F"/>
        <w:spacing w:line="325" w:lineRule="auto"/>
        <w:rPr>
          <w:rFonts w:ascii="Courier New" w:eastAsia="Courier New" w:hAnsi="Courier New" w:cs="Courier New"/>
          <w:color w:val="4EC9B0"/>
          <w:sz w:val="26"/>
          <w:szCs w:val="26"/>
        </w:rPr>
      </w:pPr>
      <w:r>
        <w:rPr>
          <w:rFonts w:ascii="Courier New" w:eastAsia="Courier New" w:hAnsi="Courier New" w:cs="Courier New"/>
          <w:color w:val="C586C0"/>
          <w:sz w:val="26"/>
          <w:szCs w:val="26"/>
        </w:rPr>
        <w:lastRenderedPageBreak/>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plotly</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io</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pio</w:t>
      </w:r>
    </w:p>
    <w:p w14:paraId="6447F528" w14:textId="77777777" w:rsidR="003B261E" w:rsidRDefault="00000000">
      <w:pPr>
        <w:shd w:val="clear" w:color="auto" w:fill="1F1F1F"/>
        <w:spacing w:line="325" w:lineRule="auto"/>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scipy</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stats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st</w:t>
      </w:r>
    </w:p>
    <w:p w14:paraId="3794F372" w14:textId="77777777" w:rsidR="003B261E" w:rsidRDefault="00000000">
      <w:pPr>
        <w:shd w:val="clear" w:color="auto" w:fill="1F1F1F"/>
        <w:spacing w:line="325" w:lineRule="auto"/>
        <w:rPr>
          <w:rFonts w:ascii="Courier New" w:eastAsia="Courier New" w:hAnsi="Courier New" w:cs="Courier New"/>
          <w:color w:val="DCDCAA"/>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termcolor</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colored</w:t>
      </w:r>
    </w:p>
    <w:p w14:paraId="684C362D" w14:textId="77777777" w:rsidR="003B261E" w:rsidRDefault="00000000">
      <w:pPr>
        <w:shd w:val="clear" w:color="auto" w:fill="1F1F1F"/>
        <w:spacing w:line="325" w:lineRule="auto"/>
        <w:rPr>
          <w:rFonts w:ascii="Courier New" w:eastAsia="Courier New" w:hAnsi="Courier New" w:cs="Courier New"/>
          <w:color w:val="4EC9B0"/>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ydata_profiling</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ProfileReport</w:t>
      </w:r>
    </w:p>
    <w:p w14:paraId="4EC74D6A" w14:textId="77777777" w:rsidR="003B261E" w:rsidRDefault="003B261E">
      <w:pPr>
        <w:shd w:val="clear" w:color="auto" w:fill="1F1F1F"/>
        <w:spacing w:line="325" w:lineRule="auto"/>
        <w:rPr>
          <w:rFonts w:ascii="Courier New" w:eastAsia="Courier New" w:hAnsi="Courier New" w:cs="Courier New"/>
          <w:color w:val="CCCCCC"/>
          <w:sz w:val="26"/>
          <w:szCs w:val="26"/>
        </w:rPr>
      </w:pPr>
    </w:p>
    <w:p w14:paraId="4EF1B905"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6A9955"/>
          <w:sz w:val="26"/>
          <w:szCs w:val="26"/>
        </w:rPr>
        <w:t>#from markupsafe import escape</w:t>
      </w:r>
    </w:p>
    <w:p w14:paraId="2A53C2AB"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6A9955"/>
          <w:sz w:val="26"/>
          <w:szCs w:val="26"/>
        </w:rPr>
        <w:t>#!pip install pandas-profiling</w:t>
      </w:r>
    </w:p>
    <w:p w14:paraId="6A5FE965"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6A9955"/>
          <w:sz w:val="26"/>
          <w:szCs w:val="26"/>
        </w:rPr>
        <w:t>#import pandas_profiling</w:t>
      </w:r>
    </w:p>
    <w:p w14:paraId="7C89A845" w14:textId="77777777" w:rsidR="003B261E" w:rsidRDefault="003B261E">
      <w:pPr>
        <w:shd w:val="clear" w:color="auto" w:fill="1F1F1F"/>
        <w:spacing w:line="325" w:lineRule="auto"/>
        <w:rPr>
          <w:rFonts w:ascii="Courier New" w:eastAsia="Courier New" w:hAnsi="Courier New" w:cs="Courier New"/>
          <w:color w:val="CCCCCC"/>
          <w:sz w:val="26"/>
          <w:szCs w:val="26"/>
        </w:rPr>
      </w:pPr>
    </w:p>
    <w:p w14:paraId="48096470" w14:textId="77777777" w:rsidR="003B261E" w:rsidRDefault="00000000">
      <w:pPr>
        <w:shd w:val="clear" w:color="auto" w:fill="1F1F1F"/>
        <w:spacing w:line="325" w:lineRule="auto"/>
        <w:rPr>
          <w:rFonts w:ascii="Courier New" w:eastAsia="Courier New" w:hAnsi="Courier New" w:cs="Courier New"/>
          <w:color w:val="DCDCAA"/>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model_selection</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train_test_split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GridSearchCV</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cross_val_score</w:t>
      </w:r>
    </w:p>
    <w:p w14:paraId="2B5F02D1" w14:textId="77777777" w:rsidR="003B261E" w:rsidRDefault="00000000">
      <w:pPr>
        <w:shd w:val="clear" w:color="auto" w:fill="1F1F1F"/>
        <w:spacing w:line="325" w:lineRule="auto"/>
        <w:rPr>
          <w:rFonts w:ascii="Courier New" w:eastAsia="Courier New" w:hAnsi="Courier New" w:cs="Courier New"/>
          <w:color w:val="DCDCAA"/>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metrics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confusion_matrix</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accuracy_score</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classification_report</w:t>
      </w:r>
    </w:p>
    <w:p w14:paraId="76FBD581" w14:textId="77777777" w:rsidR="003B261E" w:rsidRDefault="00000000">
      <w:pPr>
        <w:shd w:val="clear" w:color="auto" w:fill="1F1F1F"/>
        <w:spacing w:line="325" w:lineRule="auto"/>
        <w:rPr>
          <w:rFonts w:ascii="Courier New" w:eastAsia="Courier New" w:hAnsi="Courier New" w:cs="Courier New"/>
          <w:color w:val="DCDCAA"/>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metrics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accuracy_score</w:t>
      </w:r>
    </w:p>
    <w:p w14:paraId="363A9DF1" w14:textId="77777777" w:rsidR="003B261E" w:rsidRDefault="00000000">
      <w:pPr>
        <w:shd w:val="clear" w:color="auto" w:fill="1F1F1F"/>
        <w:spacing w:line="325" w:lineRule="auto"/>
        <w:rPr>
          <w:rFonts w:ascii="Courier New" w:eastAsia="Courier New" w:hAnsi="Courier New" w:cs="Courier New"/>
          <w:color w:val="DCDCAA"/>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metrics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roc_auc_score</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roc_curve</w:t>
      </w:r>
    </w:p>
    <w:p w14:paraId="01C9E592" w14:textId="77777777" w:rsidR="003B261E" w:rsidRDefault="00000000">
      <w:pPr>
        <w:shd w:val="clear" w:color="auto" w:fill="1F1F1F"/>
        <w:spacing w:line="325" w:lineRule="auto"/>
        <w:rPr>
          <w:rFonts w:ascii="Courier New" w:eastAsia="Courier New" w:hAnsi="Courier New" w:cs="Courier New"/>
          <w:color w:val="4EC9B0"/>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metrics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ConfusionMatrixDisplay</w:t>
      </w:r>
    </w:p>
    <w:p w14:paraId="3978BC4D" w14:textId="77777777" w:rsidR="003B261E" w:rsidRDefault="00000000">
      <w:pPr>
        <w:shd w:val="clear" w:color="auto" w:fill="1F1F1F"/>
        <w:spacing w:line="325" w:lineRule="auto"/>
        <w:rPr>
          <w:rFonts w:ascii="Courier New" w:eastAsia="Courier New" w:hAnsi="Courier New" w:cs="Courier New"/>
          <w:color w:val="4EC9B0"/>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model_selection</w:t>
      </w:r>
    </w:p>
    <w:p w14:paraId="67DC9A88" w14:textId="77777777" w:rsidR="003B261E" w:rsidRDefault="00000000">
      <w:pPr>
        <w:shd w:val="clear" w:color="auto" w:fill="1F1F1F"/>
        <w:spacing w:line="325" w:lineRule="auto"/>
        <w:rPr>
          <w:rFonts w:ascii="Courier New" w:eastAsia="Courier New" w:hAnsi="Courier New" w:cs="Courier New"/>
          <w:color w:val="4EC9B0"/>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neighbors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KNeighborsClassifier</w:t>
      </w:r>
    </w:p>
    <w:p w14:paraId="15214BF8" w14:textId="77777777" w:rsidR="003B261E" w:rsidRDefault="00000000">
      <w:pPr>
        <w:shd w:val="clear" w:color="auto" w:fill="1F1F1F"/>
        <w:spacing w:line="325" w:lineRule="auto"/>
        <w:rPr>
          <w:rFonts w:ascii="Courier New" w:eastAsia="Courier New" w:hAnsi="Courier New" w:cs="Courier New"/>
          <w:color w:val="4EC9B0"/>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ensemble</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GradientBoostingClassifier</w:t>
      </w:r>
    </w:p>
    <w:p w14:paraId="396C2689"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6A9955"/>
          <w:sz w:val="26"/>
          <w:szCs w:val="26"/>
        </w:rPr>
        <w:t>#!pip install lightgbm</w:t>
      </w:r>
    </w:p>
    <w:p w14:paraId="050F2D84" w14:textId="77777777" w:rsidR="003B261E" w:rsidRDefault="00000000">
      <w:pPr>
        <w:shd w:val="clear" w:color="auto" w:fill="1F1F1F"/>
        <w:spacing w:line="325" w:lineRule="auto"/>
        <w:rPr>
          <w:rFonts w:ascii="Courier New" w:eastAsia="Courier New" w:hAnsi="Courier New" w:cs="Courier New"/>
          <w:color w:val="4EC9B0"/>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lightgbm</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LGBMClassifier</w:t>
      </w:r>
    </w:p>
    <w:p w14:paraId="3251C8F7" w14:textId="77777777" w:rsidR="003B261E" w:rsidRDefault="003B261E">
      <w:pPr>
        <w:shd w:val="clear" w:color="auto" w:fill="1F1F1F"/>
        <w:spacing w:line="325" w:lineRule="auto"/>
        <w:rPr>
          <w:rFonts w:ascii="Courier New" w:eastAsia="Courier New" w:hAnsi="Courier New" w:cs="Courier New"/>
          <w:color w:val="CCCCCC"/>
          <w:sz w:val="26"/>
          <w:szCs w:val="26"/>
        </w:rPr>
      </w:pPr>
    </w:p>
    <w:p w14:paraId="0697856C"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6A9955"/>
          <w:sz w:val="26"/>
          <w:szCs w:val="26"/>
        </w:rPr>
        <w:t>#ignore warnings</w:t>
      </w:r>
    </w:p>
    <w:p w14:paraId="7DE643F7" w14:textId="77777777" w:rsidR="003B261E" w:rsidRDefault="00000000">
      <w:pPr>
        <w:shd w:val="clear" w:color="auto" w:fill="1F1F1F"/>
        <w:spacing w:line="325" w:lineRule="auto"/>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warnings</w:t>
      </w:r>
    </w:p>
    <w:p w14:paraId="05CA62BB"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4EC9B0"/>
          <w:sz w:val="26"/>
          <w:szCs w:val="26"/>
        </w:rPr>
        <w:t>warnings</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filterwarnings</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"ignore"</w:t>
      </w:r>
      <w:r>
        <w:rPr>
          <w:rFonts w:ascii="Courier New" w:eastAsia="Courier New" w:hAnsi="Courier New" w:cs="Courier New"/>
          <w:color w:val="CCCCCC"/>
          <w:sz w:val="26"/>
          <w:szCs w:val="26"/>
        </w:rPr>
        <w:t>)</w:t>
      </w:r>
    </w:p>
    <w:p w14:paraId="403A471F" w14:textId="77777777" w:rsidR="003B261E" w:rsidRDefault="003B261E">
      <w:pPr>
        <w:shd w:val="clear" w:color="auto" w:fill="1F1F1F"/>
        <w:spacing w:line="325" w:lineRule="auto"/>
        <w:rPr>
          <w:rFonts w:ascii="Courier New" w:eastAsia="Courier New" w:hAnsi="Courier New" w:cs="Courier New"/>
          <w:color w:val="CCCCCC"/>
          <w:sz w:val="26"/>
          <w:szCs w:val="26"/>
        </w:rPr>
      </w:pPr>
    </w:p>
    <w:p w14:paraId="16C74A07" w14:textId="77777777" w:rsidR="003B261E" w:rsidRDefault="00000000">
      <w:pPr>
        <w:shd w:val="clear" w:color="auto" w:fill="1F1F1F"/>
        <w:spacing w:line="325" w:lineRule="auto"/>
        <w:rPr>
          <w:rFonts w:ascii="Courier New" w:eastAsia="Courier New" w:hAnsi="Courier New" w:cs="Courier New"/>
          <w:color w:val="6A9955"/>
          <w:sz w:val="26"/>
          <w:szCs w:val="26"/>
        </w:rPr>
      </w:pPr>
      <w:r>
        <w:rPr>
          <w:rFonts w:ascii="Courier New" w:eastAsia="Courier New" w:hAnsi="Courier New" w:cs="Courier New"/>
          <w:color w:val="6A9955"/>
          <w:sz w:val="26"/>
          <w:szCs w:val="26"/>
        </w:rPr>
        <w:t>#see model parametres</w:t>
      </w:r>
    </w:p>
    <w:p w14:paraId="766FB93E" w14:textId="77777777" w:rsidR="003B261E" w:rsidRDefault="00000000">
      <w:pPr>
        <w:shd w:val="clear" w:color="auto" w:fill="1F1F1F"/>
        <w:spacing w:line="325" w:lineRule="auto"/>
        <w:rPr>
          <w:rFonts w:ascii="Courier New" w:eastAsia="Courier New" w:hAnsi="Courier New" w:cs="Courier New"/>
          <w:color w:val="DCDCAA"/>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set_config</w:t>
      </w:r>
    </w:p>
    <w:p w14:paraId="37228366"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DCDCAA"/>
          <w:sz w:val="26"/>
          <w:szCs w:val="26"/>
        </w:rPr>
        <w:t>set_config</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print_changed_only</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569CD6"/>
          <w:sz w:val="26"/>
          <w:szCs w:val="26"/>
        </w:rPr>
        <w:t>False</w:t>
      </w:r>
      <w:r>
        <w:rPr>
          <w:rFonts w:ascii="Courier New" w:eastAsia="Courier New" w:hAnsi="Courier New" w:cs="Courier New"/>
          <w:color w:val="CCCCCC"/>
          <w:sz w:val="26"/>
          <w:szCs w:val="26"/>
        </w:rPr>
        <w:t>)</w:t>
      </w:r>
    </w:p>
    <w:p w14:paraId="4217ADE8" w14:textId="77777777" w:rsidR="003B261E" w:rsidRDefault="003B261E">
      <w:pPr>
        <w:rPr>
          <w:rFonts w:ascii="Times New Roman" w:eastAsia="Times New Roman" w:hAnsi="Times New Roman" w:cs="Times New Roman"/>
          <w:sz w:val="26"/>
          <w:szCs w:val="26"/>
        </w:rPr>
      </w:pPr>
    </w:p>
    <w:p w14:paraId="21776C8F"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3.Tải tập dữ liệu</w:t>
      </w:r>
    </w:p>
    <w:p w14:paraId="7D8C642A" w14:textId="77777777" w:rsidR="003B261E" w:rsidRDefault="003B261E">
      <w:pPr>
        <w:rPr>
          <w:rFonts w:ascii="Times New Roman" w:eastAsia="Times New Roman" w:hAnsi="Times New Roman" w:cs="Times New Roman"/>
          <w:sz w:val="26"/>
          <w:szCs w:val="26"/>
        </w:rPr>
      </w:pPr>
    </w:p>
    <w:p w14:paraId="0DEBA4A2"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wine</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pd</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read_csv</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"winequality-red.csv"</w:t>
      </w:r>
      <w:r>
        <w:rPr>
          <w:rFonts w:ascii="Courier New" w:eastAsia="Courier New" w:hAnsi="Courier New" w:cs="Courier New"/>
          <w:color w:val="CCCCCC"/>
          <w:sz w:val="26"/>
          <w:szCs w:val="26"/>
        </w:rPr>
        <w:t>)</w:t>
      </w:r>
    </w:p>
    <w:p w14:paraId="24179A9E"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t>df</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wine</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copy</w:t>
      </w:r>
      <w:r>
        <w:rPr>
          <w:rFonts w:ascii="Courier New" w:eastAsia="Courier New" w:hAnsi="Courier New" w:cs="Courier New"/>
          <w:color w:val="CCCCCC"/>
          <w:sz w:val="26"/>
          <w:szCs w:val="26"/>
        </w:rPr>
        <w:t>()</w:t>
      </w:r>
    </w:p>
    <w:p w14:paraId="389368FB" w14:textId="77777777" w:rsidR="003B261E" w:rsidRDefault="00000000">
      <w:pPr>
        <w:shd w:val="clear" w:color="auto" w:fill="1F1F1F"/>
        <w:spacing w:line="325" w:lineRule="auto"/>
        <w:rPr>
          <w:rFonts w:ascii="Courier New" w:eastAsia="Courier New" w:hAnsi="Courier New" w:cs="Courier New"/>
          <w:color w:val="CCCCCC"/>
          <w:sz w:val="26"/>
          <w:szCs w:val="26"/>
        </w:rPr>
      </w:pPr>
      <w:r>
        <w:rPr>
          <w:rFonts w:ascii="Courier New" w:eastAsia="Courier New" w:hAnsi="Courier New" w:cs="Courier New"/>
          <w:color w:val="9CDCFE"/>
          <w:sz w:val="26"/>
          <w:szCs w:val="26"/>
        </w:rPr>
        <w:lastRenderedPageBreak/>
        <w:t>df</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head</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n</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B5CEA8"/>
          <w:sz w:val="26"/>
          <w:szCs w:val="26"/>
        </w:rPr>
        <w:t>10</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style</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background_gradient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cmap</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CE9178"/>
          <w:sz w:val="26"/>
          <w:szCs w:val="26"/>
        </w:rPr>
        <w:t>"Purples_r"</w:t>
      </w:r>
      <w:r>
        <w:rPr>
          <w:rFonts w:ascii="Courier New" w:eastAsia="Courier New" w:hAnsi="Courier New" w:cs="Courier New"/>
          <w:color w:val="CCCCCC"/>
          <w:sz w:val="26"/>
          <w:szCs w:val="26"/>
        </w:rPr>
        <w:t>)</w:t>
      </w:r>
    </w:p>
    <w:p w14:paraId="0A2F26E6"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Output</w:t>
      </w:r>
    </w:p>
    <w:p w14:paraId="4DF4047E"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8915711" wp14:editId="1AC5E991">
            <wp:extent cx="5731200" cy="1485900"/>
            <wp:effectExtent l="0" t="0" r="0" b="0"/>
            <wp:docPr id="184372217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731200" cy="1485900"/>
                    </a:xfrm>
                    <a:prstGeom prst="rect">
                      <a:avLst/>
                    </a:prstGeom>
                    <a:ln/>
                  </pic:spPr>
                </pic:pic>
              </a:graphicData>
            </a:graphic>
          </wp:inline>
        </w:drawing>
      </w:r>
    </w:p>
    <w:p w14:paraId="255D45CB"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Trong đoạn code trên, chúng ta tải tập dữ liệu. Sau đó, để đề phòng, chúng ta tạo một bản sao của tập dữ liệu. Vì trong một số trường hợp, có thể cần sử dụng tập dữ liệu gốc.</w:t>
      </w:r>
    </w:p>
    <w:p w14:paraId="064B456E" w14:textId="77777777" w:rsidR="003B261E" w:rsidRDefault="003B261E">
      <w:pPr>
        <w:rPr>
          <w:rFonts w:ascii="Times New Roman" w:eastAsia="Times New Roman" w:hAnsi="Times New Roman" w:cs="Times New Roman"/>
          <w:sz w:val="26"/>
          <w:szCs w:val="26"/>
        </w:rPr>
      </w:pPr>
    </w:p>
    <w:p w14:paraId="10B347C8"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EDA và DATA VISUALIZATION </w:t>
      </w:r>
    </w:p>
    <w:p w14:paraId="48D58DAF" w14:textId="77777777" w:rsidR="003B261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4.1 Sơ đồ lịch sử</w:t>
      </w:r>
    </w:p>
    <w:p w14:paraId="43A95E19"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59E109B" wp14:editId="0BEFD53E">
            <wp:extent cx="5731200" cy="1549400"/>
            <wp:effectExtent l="0" t="0" r="0" b="0"/>
            <wp:docPr id="184372223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2"/>
                    <a:srcRect/>
                    <a:stretch>
                      <a:fillRect/>
                    </a:stretch>
                  </pic:blipFill>
                  <pic:spPr>
                    <a:xfrm>
                      <a:off x="0" y="0"/>
                      <a:ext cx="5731200" cy="1549400"/>
                    </a:xfrm>
                    <a:prstGeom prst="rect">
                      <a:avLst/>
                    </a:prstGeom>
                    <a:ln/>
                  </pic:spPr>
                </pic:pic>
              </a:graphicData>
            </a:graphic>
          </wp:inline>
        </w:drawing>
      </w:r>
    </w:p>
    <w:p w14:paraId="538BB1A8"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ngắn gọn từ góc nhìn dữ liệu:</w:t>
      </w:r>
    </w:p>
    <w:p w14:paraId="312B6C4C"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Fixed Acidity</w:t>
      </w:r>
      <w:r>
        <w:rPr>
          <w:rFonts w:ascii="Times New Roman" w:eastAsia="Times New Roman" w:hAnsi="Times New Roman" w:cs="Times New Roman"/>
          <w:sz w:val="26"/>
          <w:szCs w:val="26"/>
        </w:rPr>
        <w:t>: Phân bố lệch phải, tập trung cao ở khoảng 6-9, với phần lớn dữ liệu nằm ở đầu thấp, cho thấy xu hướng axit cố định chủ yếu ở mức thấp.</w:t>
      </w:r>
    </w:p>
    <w:p w14:paraId="69E67985"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Volatile Acidity</w:t>
      </w:r>
      <w:r>
        <w:rPr>
          <w:rFonts w:ascii="Times New Roman" w:eastAsia="Times New Roman" w:hAnsi="Times New Roman" w:cs="Times New Roman"/>
          <w:sz w:val="26"/>
          <w:szCs w:val="26"/>
        </w:rPr>
        <w:t>: Phân bố gần đối xứng, tập trung quanh 0.4-0.6, với ít biến động, phản ánh mức độ ổn định.</w:t>
      </w:r>
    </w:p>
    <w:p w14:paraId="49D0E252"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Citric Acid</w:t>
      </w:r>
      <w:r>
        <w:rPr>
          <w:rFonts w:ascii="Times New Roman" w:eastAsia="Times New Roman" w:hAnsi="Times New Roman" w:cs="Times New Roman"/>
          <w:sz w:val="26"/>
          <w:szCs w:val="26"/>
        </w:rPr>
        <w:t>: Phân bố lệch phải rõ rệt, tập trung ở 0-0.2, nhưng có đuôi dài hơn, ám chỉ một số mẫu có nồng độ cao bất thường.</w:t>
      </w:r>
    </w:p>
    <w:p w14:paraId="6D87390E"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Dữ liệu cho thấy xu hướng axit cố định và axit citric có sự biến thiên lớn hơn, trong khi axit dễ bay hơi ổn định hơn, có thể là yếu tố đáng chú ý trong phân tích chất lượng.</w:t>
      </w:r>
    </w:p>
    <w:p w14:paraId="77A4C30C"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AD45137" wp14:editId="0E3C6C79">
            <wp:extent cx="5731200" cy="1549400"/>
            <wp:effectExtent l="0" t="0" r="0" b="0"/>
            <wp:docPr id="184372225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3"/>
                    <a:srcRect/>
                    <a:stretch>
                      <a:fillRect/>
                    </a:stretch>
                  </pic:blipFill>
                  <pic:spPr>
                    <a:xfrm>
                      <a:off x="0" y="0"/>
                      <a:ext cx="5731200" cy="1549400"/>
                    </a:xfrm>
                    <a:prstGeom prst="rect">
                      <a:avLst/>
                    </a:prstGeom>
                    <a:ln/>
                  </pic:spPr>
                </pic:pic>
              </a:graphicData>
            </a:graphic>
          </wp:inline>
        </w:drawing>
      </w:r>
    </w:p>
    <w:p w14:paraId="06DB9208"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t>Phân tích ngắn gọn từ góc nhìn dữ liệu:</w:t>
      </w:r>
    </w:p>
    <w:p w14:paraId="307DFB53"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Alcohol</w:t>
      </w:r>
      <w:r>
        <w:rPr>
          <w:rFonts w:ascii="Times New Roman" w:eastAsia="Times New Roman" w:hAnsi="Times New Roman" w:cs="Times New Roman"/>
          <w:sz w:val="26"/>
          <w:szCs w:val="26"/>
        </w:rPr>
        <w:t>: Phân bố lệch phải, tập trung mạnh ở 9-11, với phần lớn dữ liệu ở mức thấp, cho thấy nồng độ cồn chủ yếu thấp.</w:t>
      </w:r>
    </w:p>
    <w:p w14:paraId="6C1F5E64"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Residual Sugar</w:t>
      </w:r>
      <w:r>
        <w:rPr>
          <w:rFonts w:ascii="Times New Roman" w:eastAsia="Times New Roman" w:hAnsi="Times New Roman" w:cs="Times New Roman"/>
          <w:sz w:val="26"/>
          <w:szCs w:val="26"/>
        </w:rPr>
        <w:t>: Phân bố lệch phải rõ rệt, tập trung quanh 1-2, với rất ít giá trị cao, phản ánh đường dư thấp trong hầu hết mẫu.</w:t>
      </w:r>
    </w:p>
    <w:p w14:paraId="0A7507DC"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Chlorides</w:t>
      </w:r>
      <w:r>
        <w:rPr>
          <w:rFonts w:ascii="Times New Roman" w:eastAsia="Times New Roman" w:hAnsi="Times New Roman" w:cs="Times New Roman"/>
          <w:sz w:val="26"/>
          <w:szCs w:val="26"/>
        </w:rPr>
        <w:t>: Phân bố lệch phải, tập trung ở 0-0.1, nhưng giảm nhanh, ám chỉ nồng độ clo thường rất thấp với ít biến thiên.</w:t>
      </w:r>
    </w:p>
    <w:p w14:paraId="46BB3B31"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Dữ liệu cho thấy các chỉ số này có xu hướng tập trung ở mức thấp, với sự biến động lớn ở đuôi phân bố, có thể liên quan đến chất lượng hoặc đặc điểm cụ thể của mẫu.</w:t>
      </w:r>
    </w:p>
    <w:p w14:paraId="17DAB074"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t>4.2 Biểu đồ cặp</w:t>
      </w:r>
    </w:p>
    <w:p w14:paraId="3BB009F6"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F1A07FE" wp14:editId="64B1714A">
            <wp:extent cx="5731200" cy="4648200"/>
            <wp:effectExtent l="0" t="0" r="0" b="0"/>
            <wp:docPr id="184372223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4"/>
                    <a:srcRect/>
                    <a:stretch>
                      <a:fillRect/>
                    </a:stretch>
                  </pic:blipFill>
                  <pic:spPr>
                    <a:xfrm>
                      <a:off x="0" y="0"/>
                      <a:ext cx="5731200" cy="4648200"/>
                    </a:xfrm>
                    <a:prstGeom prst="rect">
                      <a:avLst/>
                    </a:prstGeom>
                    <a:ln/>
                  </pic:spPr>
                </pic:pic>
              </a:graphicData>
            </a:graphic>
          </wp:inline>
        </w:drawing>
      </w:r>
    </w:p>
    <w:p w14:paraId="6B7B0891"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ngắn gọn từ góc nhìn dữ liệu:</w:t>
      </w:r>
    </w:p>
    <w:p w14:paraId="6A049996"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Ma trận phân bố cho thấy mối quan hệ giữa chất lượng rượu (quality) và các yếu tố như axit, cồn, đường, clo, v.v.</w:t>
      </w:r>
    </w:p>
    <w:p w14:paraId="4D84F385"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Nhiều biến (như fixed acidity, volatile acidity) có phân bố tập trung ở mức thấp với chất lượng dao động từ 5-7, nhưng không có tương quan rõ ràng.</w:t>
      </w:r>
    </w:p>
    <w:p w14:paraId="007F21F7"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Chất lượng cao (6-7) xuất hiện rải rác, đặc biệt ở nồng độ cồn và đường dư thấp, gợi ý các yếu tố này có thể ảnh hưởng gián tiếp.</w:t>
      </w:r>
    </w:p>
    <w:p w14:paraId="2846C2BE"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Dữ liệu cho thấy chất lượng rượu không phụ thuộc mạnh vào một yếu tố đơn lẻ, mà có thể là kết quả của sự kết hợp phức tạp giữa các biến.</w:t>
      </w:r>
    </w:p>
    <w:p w14:paraId="3DA9CDD7"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t>4.3 Biểu đồ phân tán</w:t>
      </w:r>
    </w:p>
    <w:p w14:paraId="364A75C7"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65411CE" wp14:editId="623BD138">
            <wp:extent cx="5731200" cy="4000500"/>
            <wp:effectExtent l="0" t="0" r="0" b="0"/>
            <wp:docPr id="184372226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5"/>
                    <a:srcRect/>
                    <a:stretch>
                      <a:fillRect/>
                    </a:stretch>
                  </pic:blipFill>
                  <pic:spPr>
                    <a:xfrm>
                      <a:off x="0" y="0"/>
                      <a:ext cx="5731200" cy="4000500"/>
                    </a:xfrm>
                    <a:prstGeom prst="rect">
                      <a:avLst/>
                    </a:prstGeom>
                    <a:ln/>
                  </pic:spPr>
                </pic:pic>
              </a:graphicData>
            </a:graphic>
          </wp:inline>
        </w:drawing>
      </w:r>
      <w:r>
        <w:rPr>
          <w:rFonts w:ascii="Times New Roman" w:eastAsia="Times New Roman" w:hAnsi="Times New Roman" w:cs="Times New Roman"/>
          <w:sz w:val="26"/>
          <w:szCs w:val="26"/>
        </w:rPr>
        <w:br/>
      </w:r>
    </w:p>
    <w:p w14:paraId="61952C28"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ngắn gọn từ góc nhìn dữ liệu:</w:t>
      </w:r>
    </w:p>
    <w:p w14:paraId="32CBE4B5"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Residual Sugar &amp; Quality</w:t>
      </w:r>
      <w:r>
        <w:rPr>
          <w:rFonts w:ascii="Times New Roman" w:eastAsia="Times New Roman" w:hAnsi="Times New Roman" w:cs="Times New Roman"/>
          <w:sz w:val="26"/>
          <w:szCs w:val="26"/>
        </w:rPr>
        <w:t>: Phân bố tập trung ở 1-3, không có xu hướng rõ ràng giữa đường dư và chất lượng (3-8), cho thấy ít tương quan.</w:t>
      </w:r>
    </w:p>
    <w:p w14:paraId="5311B5FD"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Alcohol &amp; Quality</w:t>
      </w:r>
      <w:r>
        <w:rPr>
          <w:rFonts w:ascii="Times New Roman" w:eastAsia="Times New Roman" w:hAnsi="Times New Roman" w:cs="Times New Roman"/>
          <w:sz w:val="26"/>
          <w:szCs w:val="26"/>
        </w:rPr>
        <w:t>: Chất lượng tăng dần (5-8) khi nồng độ cồn tăng từ 9 đến 14, gợi ý tương quan dương yếu.</w:t>
      </w:r>
    </w:p>
    <w:p w14:paraId="697F9AA0"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pH &amp; Quality</w:t>
      </w:r>
      <w:r>
        <w:rPr>
          <w:rFonts w:ascii="Times New Roman" w:eastAsia="Times New Roman" w:hAnsi="Times New Roman" w:cs="Times New Roman"/>
          <w:sz w:val="26"/>
          <w:szCs w:val="26"/>
        </w:rPr>
        <w:t>: pH dao động 3-4, với chất lượng phân bố đều từ 3-8, không có mối liên hệ rõ nét.</w:t>
      </w:r>
    </w:p>
    <w:p w14:paraId="5F5BE5A8"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Density &amp; Quality</w:t>
      </w:r>
      <w:r>
        <w:rPr>
          <w:rFonts w:ascii="Times New Roman" w:eastAsia="Times New Roman" w:hAnsi="Times New Roman" w:cs="Times New Roman"/>
          <w:sz w:val="26"/>
          <w:szCs w:val="26"/>
        </w:rPr>
        <w:t>: Mật độ quanh 0.99-1.00, chất lượng phân bố từ 3-8, nhưng không có xu hướng rõ ràng.</w:t>
      </w:r>
    </w:p>
    <w:p w14:paraId="63864FB2"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Nồng độ cồn có thể là yếu tố ảnh hưởng tích cực đến chất lượng, trong khi đường dư, pH, và mật độ không cho thấy mối quan hệ đáng kể.</w:t>
      </w:r>
    </w:p>
    <w:p w14:paraId="32AC4E8F"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BD632D4" wp14:editId="5368AE8E">
            <wp:extent cx="5448300" cy="4352925"/>
            <wp:effectExtent l="0" t="0" r="0" b="0"/>
            <wp:docPr id="184372221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6"/>
                    <a:srcRect/>
                    <a:stretch>
                      <a:fillRect/>
                    </a:stretch>
                  </pic:blipFill>
                  <pic:spPr>
                    <a:xfrm>
                      <a:off x="0" y="0"/>
                      <a:ext cx="5448300" cy="4352925"/>
                    </a:xfrm>
                    <a:prstGeom prst="rect">
                      <a:avLst/>
                    </a:prstGeom>
                    <a:ln/>
                  </pic:spPr>
                </pic:pic>
              </a:graphicData>
            </a:graphic>
          </wp:inline>
        </w:drawing>
      </w:r>
    </w:p>
    <w:p w14:paraId="174E9733"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ngắn gọn từ góc nhìn dữ liệu:</w:t>
      </w:r>
    </w:p>
    <w:p w14:paraId="3D0B2B70"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bố tập trung ở pH 3.2-3.4 và đường dư 1-3, với chất lượng chủ yếu từ 5-6.</w:t>
      </w:r>
    </w:p>
    <w:p w14:paraId="708E2C18"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 tăng nhẹ (3.4-3.6) khi đường dư tăng (10-14), nhưng dữ liệu thưa dần, đặc biệt ở chất lượng cao (7-8).</w:t>
      </w:r>
    </w:p>
    <w:p w14:paraId="193E8EB4"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Mối quan hệ giữa đường dư và pH yếu, với chất lượng cao hiếm khi xuất hiện ở mức đường dư cao, gợi ý pH và đường dư không phải yếu tố quyết định chính.</w:t>
      </w:r>
    </w:p>
    <w:p w14:paraId="0FF55E25"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1FD589F" wp14:editId="1F3DC034">
            <wp:extent cx="5438775" cy="4352925"/>
            <wp:effectExtent l="0" t="0" r="0" b="0"/>
            <wp:docPr id="184372220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7"/>
                    <a:srcRect/>
                    <a:stretch>
                      <a:fillRect/>
                    </a:stretch>
                  </pic:blipFill>
                  <pic:spPr>
                    <a:xfrm>
                      <a:off x="0" y="0"/>
                      <a:ext cx="5438775" cy="4352925"/>
                    </a:xfrm>
                    <a:prstGeom prst="rect">
                      <a:avLst/>
                    </a:prstGeom>
                    <a:ln/>
                  </pic:spPr>
                </pic:pic>
              </a:graphicData>
            </a:graphic>
          </wp:inline>
        </w:drawing>
      </w:r>
    </w:p>
    <w:p w14:paraId="5329613F"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ngắn gọn từ góc nhìn dữ liệu:</w:t>
      </w:r>
    </w:p>
    <w:p w14:paraId="75848361"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bố tập trung ở pH 3.2-3.4 và cồn 10-12, với chất lượng chủ yếu từ 5-6.</w:t>
      </w:r>
    </w:p>
    <w:p w14:paraId="77B103BD"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Chất lượng cao (7-8) xuất hiện khi cồn tăng (12-14) và pH dao động 3.4-3.6.</w:t>
      </w:r>
    </w:p>
    <w:p w14:paraId="5CE97241"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Có xu hướng tích cực giữa nồng độ cồn và chất lượng, đặc biệt ở mức cồn cao và pH trung bình, gợi ý đây là yếu tố tiềm năng ảnh hưởng đến chất lượng.</w:t>
      </w:r>
    </w:p>
    <w:p w14:paraId="02D1068D"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F0348DC" wp14:editId="5C0EDBB7">
            <wp:extent cx="5731200" cy="6337300"/>
            <wp:effectExtent l="0" t="0" r="0" b="0"/>
            <wp:docPr id="184372220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8"/>
                    <a:srcRect/>
                    <a:stretch>
                      <a:fillRect/>
                    </a:stretch>
                  </pic:blipFill>
                  <pic:spPr>
                    <a:xfrm>
                      <a:off x="0" y="0"/>
                      <a:ext cx="5731200" cy="6337300"/>
                    </a:xfrm>
                    <a:prstGeom prst="rect">
                      <a:avLst/>
                    </a:prstGeom>
                    <a:ln/>
                  </pic:spPr>
                </pic:pic>
              </a:graphicData>
            </a:graphic>
          </wp:inline>
        </w:drawing>
      </w:r>
    </w:p>
    <w:p w14:paraId="27F50805" w14:textId="77777777" w:rsidR="003B261E" w:rsidRDefault="003B261E">
      <w:pPr>
        <w:spacing w:before="240" w:after="240"/>
        <w:ind w:left="1440"/>
        <w:rPr>
          <w:rFonts w:ascii="Times New Roman" w:eastAsia="Times New Roman" w:hAnsi="Times New Roman" w:cs="Times New Roman"/>
          <w:sz w:val="26"/>
          <w:szCs w:val="26"/>
        </w:rPr>
      </w:pPr>
    </w:p>
    <w:p w14:paraId="7E417584" w14:textId="77777777" w:rsidR="003B261E" w:rsidRDefault="00000000">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Chúng ta thấy gì khi quan sát biểu đồ histogram ở trên?</w:t>
      </w:r>
    </w:p>
    <w:p w14:paraId="304647A8"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Ở đây, chúng ta thấy phân phối giá trị của tất cả các biến. Như có thể thấy từ biểu đồ, giá trị của biến 'pH' và "mật độ" có phân phối chuẩn tương đối.</w:t>
      </w:r>
    </w:p>
    <w:p w14:paraId="1337D7DE"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Hầu hết các giá trị của biến "độ axit cố định" nằm trong khoảng 7 - 8;</w:t>
      </w:r>
    </w:p>
    <w:p w14:paraId="60611F56"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Hầu hết các giá trị của biến "độ axit dễ bay hơi" nằm trong khoảng 0,4 - 0,7;</w:t>
      </w:r>
    </w:p>
    <w:p w14:paraId="08FC0F38" w14:textId="77777777" w:rsidR="003B261E" w:rsidRDefault="00000000">
      <w:pPr>
        <w:spacing w:before="240" w:after="240"/>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Hầu hết các giá trị của biến "axit citric" nằm trong khoảng 0,0 - 0,1;</w:t>
      </w:r>
    </w:p>
    <w:p w14:paraId="48E09D2D"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Hầu hết các giá trị của biến "đường dư" nằm trong khoảng 1 - 2,5;</w:t>
      </w:r>
    </w:p>
    <w:p w14:paraId="6BFAAC46"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Hầu hết các giá trị của biến "clorua" nằm trong khoảng 0,085 - 0,15;</w:t>
      </w:r>
    </w:p>
    <w:p w14:paraId="0AAFECF9"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Hầu hết các giá trị của biến "lưu huỳnh dioxit tự do" nằm trong khoảng 0 - 15;</w:t>
      </w:r>
    </w:p>
    <w:p w14:paraId="1A22C388"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Hầu hết các giá trị của biến "lưu huỳnh dioxit tổng" nằm trong khoảng 0 - 30;</w:t>
      </w:r>
    </w:p>
    <w:p w14:paraId="42B3FF4A"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Hầu hết các giá trị của biến "mật độ" nằm trong khoảng 0,996 - 0,998;</w:t>
      </w:r>
    </w:p>
    <w:p w14:paraId="0E558D48"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Hầu hết các giá trị của biến "pH" nằm trong khoảng 3,2 - 3,4;</w:t>
      </w:r>
    </w:p>
    <w:p w14:paraId="0319BD01"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Hầu hết các giá trị của biến "sunfat" nằm trong khoảng 0,50 - 0,75;</w:t>
      </w:r>
    </w:p>
    <w:p w14:paraId="0D748B89"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Hầu hết các giá trị của biến "cồn" nằm trong khoảng 9 - 10;</w:t>
      </w:r>
    </w:p>
    <w:p w14:paraId="4B19B4C7"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Hầu hết các giá trị của biến "chất lượng" là 5 và 6.</w:t>
      </w:r>
    </w:p>
    <w:p w14:paraId="34391501"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Dữ liệu cho thấy các chỉ số chủ yếu tập trung ở mức trung bình hoặc thấp, với chất lượng rượu dao động quanh 5-6, phản ánh sự ổn định nhưng ít biến thiên cao.</w:t>
      </w:r>
    </w:p>
    <w:p w14:paraId="0CE7919F"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t>4.4 Mật độ hạt nhân mịn với biểu đồ Histogram biên</w:t>
      </w:r>
    </w:p>
    <w:p w14:paraId="2ACA3477"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10FD35F" wp14:editId="172CBFD4">
            <wp:extent cx="5731200" cy="5842000"/>
            <wp:effectExtent l="0" t="0" r="0" b="0"/>
            <wp:docPr id="18437221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5731200" cy="5842000"/>
                    </a:xfrm>
                    <a:prstGeom prst="rect">
                      <a:avLst/>
                    </a:prstGeom>
                    <a:ln/>
                  </pic:spPr>
                </pic:pic>
              </a:graphicData>
            </a:graphic>
          </wp:inline>
        </w:drawing>
      </w:r>
    </w:p>
    <w:p w14:paraId="2A4B7972" w14:textId="77777777" w:rsidR="003B261E" w:rsidRDefault="003B261E">
      <w:pPr>
        <w:spacing w:before="240" w:after="240"/>
        <w:rPr>
          <w:rFonts w:ascii="Times New Roman" w:eastAsia="Times New Roman" w:hAnsi="Times New Roman" w:cs="Times New Roman"/>
          <w:sz w:val="26"/>
          <w:szCs w:val="26"/>
        </w:rPr>
      </w:pPr>
    </w:p>
    <w:p w14:paraId="2C7ED771"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ngắn gọn từ góc nhìn dữ liệu:</w:t>
      </w:r>
    </w:p>
    <w:p w14:paraId="191BD967"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bố tập trung ở tổng lưu huỳnh dioxit (20-100) và chất lượng (5-6), với mật độ cao nhất ở khoảng 50-70.</w:t>
      </w:r>
    </w:p>
    <w:p w14:paraId="5C70059B"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Chất lượng cao (7-8) hiếm gặp, chủ yếu ở mức tổng lưu huỳnh dioxit thấp (&lt;50).</w:t>
      </w:r>
    </w:p>
    <w:p w14:paraId="5093E632"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Mức tổng lưu huỳnh dioxit trung bình (50-70) tương quan với chất lượng trung bình (5-6), trong khi mức cao (&gt;100) hiếm và không liên quan rõ đến chất lượng cao.</w:t>
      </w:r>
    </w:p>
    <w:p w14:paraId="54F2F2AA"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AC7D31A" wp14:editId="4EFA50EE">
            <wp:extent cx="5731200" cy="5842000"/>
            <wp:effectExtent l="0" t="0" r="0" b="0"/>
            <wp:docPr id="184372219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0"/>
                    <a:srcRect/>
                    <a:stretch>
                      <a:fillRect/>
                    </a:stretch>
                  </pic:blipFill>
                  <pic:spPr>
                    <a:xfrm>
                      <a:off x="0" y="0"/>
                      <a:ext cx="5731200" cy="5842000"/>
                    </a:xfrm>
                    <a:prstGeom prst="rect">
                      <a:avLst/>
                    </a:prstGeom>
                    <a:ln/>
                  </pic:spPr>
                </pic:pic>
              </a:graphicData>
            </a:graphic>
          </wp:inline>
        </w:drawing>
      </w:r>
    </w:p>
    <w:p w14:paraId="0754502F"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ngắn gọn từ góc nhìn dữ liệu:</w:t>
      </w:r>
    </w:p>
    <w:p w14:paraId="4894C82E"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bố tập trung ở pH 3.2-3.4 và chất lượng 5-6, với mật độ cao nhất quanh 3.3.</w:t>
      </w:r>
    </w:p>
    <w:p w14:paraId="0ED073E4"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Chất lượng cao (7-8) xuất hiện thưa thớt, chủ yếu ở pH 3.4-3.6.</w:t>
      </w:r>
    </w:p>
    <w:p w14:paraId="6DFAA9DF"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pH trung bình (3.2-3.4) tương quan với chất lượng trung bình (5-6), trong khi pH cao hơn (3.4-3.6) hiếm khi liên quan đến chất lượng cao.</w:t>
      </w:r>
    </w:p>
    <w:p w14:paraId="4453CB1E"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3FF950C" wp14:editId="2F05DE5A">
            <wp:extent cx="5731200" cy="5600700"/>
            <wp:effectExtent l="0" t="0" r="0" b="0"/>
            <wp:docPr id="184372222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1"/>
                    <a:srcRect/>
                    <a:stretch>
                      <a:fillRect/>
                    </a:stretch>
                  </pic:blipFill>
                  <pic:spPr>
                    <a:xfrm>
                      <a:off x="0" y="0"/>
                      <a:ext cx="5731200" cy="5600700"/>
                    </a:xfrm>
                    <a:prstGeom prst="rect">
                      <a:avLst/>
                    </a:prstGeom>
                    <a:ln/>
                  </pic:spPr>
                </pic:pic>
              </a:graphicData>
            </a:graphic>
          </wp:inline>
        </w:drawing>
      </w:r>
    </w:p>
    <w:p w14:paraId="5DA42885"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ngắn gọn từ góc nhìn dữ liệu:</w:t>
      </w:r>
    </w:p>
    <w:p w14:paraId="7DB3625C"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bố tập trung ở mật độ 0.996-0.998 và axit dễ bay hơi 0.2-0.6, với mật độ cao nhất quanh 0.997.</w:t>
      </w:r>
    </w:p>
    <w:p w14:paraId="65D160C6"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Mật độ giảm dần khi axit dễ bay hơi tăng (&gt;0.8).</w:t>
      </w:r>
    </w:p>
    <w:p w14:paraId="2C7A87CA"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Mật độ ổn định ở mức trung bình thấp (0.996-0.998) tương quan với axit dễ bay hơi trung bình (0.2-0.6), gợi ý mối quan hệ nghịch giữa hai yếu tố này.</w:t>
      </w:r>
    </w:p>
    <w:p w14:paraId="73B80D85" w14:textId="77777777" w:rsidR="003B261E" w:rsidRDefault="003B261E">
      <w:pPr>
        <w:spacing w:before="240" w:after="240"/>
        <w:rPr>
          <w:rFonts w:ascii="Times New Roman" w:eastAsia="Times New Roman" w:hAnsi="Times New Roman" w:cs="Times New Roman"/>
          <w:sz w:val="26"/>
          <w:szCs w:val="26"/>
        </w:rPr>
      </w:pPr>
    </w:p>
    <w:p w14:paraId="76EBAFE8" w14:textId="77777777" w:rsidR="003B261E" w:rsidRDefault="00000000">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4.5 Regplot</w:t>
      </w:r>
    </w:p>
    <w:p w14:paraId="4AC85C94"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F2FF93E" wp14:editId="3E796B22">
            <wp:extent cx="5731200" cy="3873500"/>
            <wp:effectExtent l="0" t="0" r="0" b="0"/>
            <wp:docPr id="184372221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2"/>
                    <a:srcRect/>
                    <a:stretch>
                      <a:fillRect/>
                    </a:stretch>
                  </pic:blipFill>
                  <pic:spPr>
                    <a:xfrm>
                      <a:off x="0" y="0"/>
                      <a:ext cx="5731200" cy="3873500"/>
                    </a:xfrm>
                    <a:prstGeom prst="rect">
                      <a:avLst/>
                    </a:prstGeom>
                    <a:ln/>
                  </pic:spPr>
                </pic:pic>
              </a:graphicData>
            </a:graphic>
          </wp:inline>
        </w:drawing>
      </w:r>
    </w:p>
    <w:p w14:paraId="03947901"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ngắn gọn từ góc nhìn dữ liệu:</w:t>
      </w:r>
    </w:p>
    <w:p w14:paraId="71F2C9AB"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Alcohol vs Fixed Acidity</w:t>
      </w:r>
      <w:r>
        <w:rPr>
          <w:rFonts w:ascii="Times New Roman" w:eastAsia="Times New Roman" w:hAnsi="Times New Roman" w:cs="Times New Roman"/>
          <w:sz w:val="26"/>
          <w:szCs w:val="26"/>
        </w:rPr>
        <w:t>: Phân bố tập trung ở axit cố định 6-10 và cồn 9-12, với xu hướng giảm nhẹ cồn khi axit tăng.</w:t>
      </w:r>
    </w:p>
    <w:p w14:paraId="0A2F88B4"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Alcohol vs Volatile Acidity</w:t>
      </w:r>
      <w:r>
        <w:rPr>
          <w:rFonts w:ascii="Times New Roman" w:eastAsia="Times New Roman" w:hAnsi="Times New Roman" w:cs="Times New Roman"/>
          <w:sz w:val="26"/>
          <w:szCs w:val="26"/>
        </w:rPr>
        <w:t>: Tập trung ở axit dễ bay hơi 0.2-0.6 và cồn 9-12, xu hướng giảm cồn khi axit tăng.</w:t>
      </w:r>
    </w:p>
    <w:p w14:paraId="5C9C244D"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Alcohol vs Citric Acid</w:t>
      </w:r>
      <w:r>
        <w:rPr>
          <w:rFonts w:ascii="Times New Roman" w:eastAsia="Times New Roman" w:hAnsi="Times New Roman" w:cs="Times New Roman"/>
          <w:sz w:val="26"/>
          <w:szCs w:val="26"/>
        </w:rPr>
        <w:t>: Tập trung ở axit citric 0-0.2 và cồn 9-12, với xu hướng tăng nhẹ cồn ở mức axit thấp.</w:t>
      </w:r>
    </w:p>
    <w:p w14:paraId="6D297FAD"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Alcohol vs Total Sulfur Dioxide</w:t>
      </w:r>
      <w:r>
        <w:rPr>
          <w:rFonts w:ascii="Times New Roman" w:eastAsia="Times New Roman" w:hAnsi="Times New Roman" w:cs="Times New Roman"/>
          <w:sz w:val="26"/>
          <w:szCs w:val="26"/>
        </w:rPr>
        <w:t>: Tập trung ở lưu huỳnh dioxit 20-150 và cồn 9-12, xu hướng giảm cồn khi lưu huỳnh tăng.</w:t>
      </w:r>
    </w:p>
    <w:p w14:paraId="6C140AA7"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Nồng độ cồn có xu hướng giảm khi axit (cố định, dễ bay hơi) và lưu huỳnh dioxit tăng, trong khi axit citric có ảnh hưởng nhẹ và tích cực ở mức thấp.</w:t>
      </w:r>
    </w:p>
    <w:p w14:paraId="57E99DC8"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t>4.6 Biểu đồ phân loại lục giác</w:t>
      </w:r>
    </w:p>
    <w:p w14:paraId="3856D7E6"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30FC640" wp14:editId="1F35695B">
            <wp:extent cx="5731200" cy="3568700"/>
            <wp:effectExtent l="0" t="0" r="0" b="0"/>
            <wp:docPr id="184372217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a:stretch>
                      <a:fillRect/>
                    </a:stretch>
                  </pic:blipFill>
                  <pic:spPr>
                    <a:xfrm>
                      <a:off x="0" y="0"/>
                      <a:ext cx="5731200" cy="3568700"/>
                    </a:xfrm>
                    <a:prstGeom prst="rect">
                      <a:avLst/>
                    </a:prstGeom>
                    <a:ln/>
                  </pic:spPr>
                </pic:pic>
              </a:graphicData>
            </a:graphic>
          </wp:inline>
        </w:drawing>
      </w:r>
    </w:p>
    <w:p w14:paraId="76A56F03"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ngắn gọn từ góc nhìn dữ liệu:</w:t>
      </w:r>
    </w:p>
    <w:p w14:paraId="43A0CBD6"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Volatile Acidity vs Density</w:t>
      </w:r>
      <w:r>
        <w:rPr>
          <w:rFonts w:ascii="Times New Roman" w:eastAsia="Times New Roman" w:hAnsi="Times New Roman" w:cs="Times New Roman"/>
          <w:sz w:val="26"/>
          <w:szCs w:val="26"/>
        </w:rPr>
        <w:t>: Phân bố tập trung ở mật độ 0.996-0.998 và axit dễ bay hơi 0.2-0.6, với mật độ cao nhất quanh 0.997.</w:t>
      </w:r>
    </w:p>
    <w:p w14:paraId="0AB8B36D"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pH vs Density</w:t>
      </w:r>
      <w:r>
        <w:rPr>
          <w:rFonts w:ascii="Times New Roman" w:eastAsia="Times New Roman" w:hAnsi="Times New Roman" w:cs="Times New Roman"/>
          <w:sz w:val="26"/>
          <w:szCs w:val="26"/>
        </w:rPr>
        <w:t>: Phân bố tập trung ở pH 3.2-3.4 và mật độ 0.996-0.998, với mật độ cao nhất quanh 3.3 và 0.997.</w:t>
      </w:r>
    </w:p>
    <w:p w14:paraId="6AC8188A"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Total Sulfur Dioxide vs Density</w:t>
      </w:r>
      <w:r>
        <w:rPr>
          <w:rFonts w:ascii="Times New Roman" w:eastAsia="Times New Roman" w:hAnsi="Times New Roman" w:cs="Times New Roman"/>
          <w:sz w:val="26"/>
          <w:szCs w:val="26"/>
        </w:rPr>
        <w:t>: Phân bố tập trung ở lưu huỳnh dioxit 20-60 và mật độ 0.996-0.998, với mật độ cao nhất quanh 30-40.</w:t>
      </w:r>
    </w:p>
    <w:p w14:paraId="19624BF7"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Mật độ 0.996-0.998 là điểm chung với các yếu tố axit, pH, và lưu huỳnh dioxit, cho thấy sự ổn định trong các điều kiện này, đặc biệt ở mức trung bình.</w:t>
      </w:r>
    </w:p>
    <w:p w14:paraId="6B08F082"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4.7 Visualization with Plotly Express</w:t>
      </w:r>
    </w:p>
    <w:p w14:paraId="50FFAAC1"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F17954F" wp14:editId="26C7DBF5">
            <wp:extent cx="5731200" cy="1676400"/>
            <wp:effectExtent l="0" t="0" r="0" b="0"/>
            <wp:docPr id="184372219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4"/>
                    <a:srcRect/>
                    <a:stretch>
                      <a:fillRect/>
                    </a:stretch>
                  </pic:blipFill>
                  <pic:spPr>
                    <a:xfrm>
                      <a:off x="0" y="0"/>
                      <a:ext cx="5731200" cy="1676400"/>
                    </a:xfrm>
                    <a:prstGeom prst="rect">
                      <a:avLst/>
                    </a:prstGeom>
                    <a:ln/>
                  </pic:spPr>
                </pic:pic>
              </a:graphicData>
            </a:graphic>
          </wp:inline>
        </w:drawing>
      </w:r>
    </w:p>
    <w:p w14:paraId="7B468DF1"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Phân tích ngắn gọn từ góc nhìn dữ liệu:</w:t>
      </w:r>
    </w:p>
    <w:p w14:paraId="5CC062F7"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bố tập trung ở đường dư 1-3, với tổng chất lượng cao nhất (khoảng 1500) ở mức 2.</w:t>
      </w:r>
    </w:p>
    <w:p w14:paraId="5BA186DA"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giảm mạnh khi đường dư vượt 6, với rất ít mẫu ở mức 12-16.</w:t>
      </w:r>
    </w:p>
    <w:p w14:paraId="5EBF5354"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Đường dư thấp (1-3) đóng góp lớn vào tổng chất lượng, trong khi mức cao (trên 6) hiếm gặp và ít ảnh hưởng.</w:t>
      </w:r>
    </w:p>
    <w:p w14:paraId="6CEC9A33"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C4DFAD4" wp14:editId="369C7307">
            <wp:extent cx="5731200" cy="1689100"/>
            <wp:effectExtent l="0" t="0" r="0" b="0"/>
            <wp:docPr id="184372225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5"/>
                    <a:srcRect/>
                    <a:stretch>
                      <a:fillRect/>
                    </a:stretch>
                  </pic:blipFill>
                  <pic:spPr>
                    <a:xfrm>
                      <a:off x="0" y="0"/>
                      <a:ext cx="5731200" cy="1689100"/>
                    </a:xfrm>
                    <a:prstGeom prst="rect">
                      <a:avLst/>
                    </a:prstGeom>
                    <a:ln/>
                  </pic:spPr>
                </pic:pic>
              </a:graphicData>
            </a:graphic>
          </wp:inline>
        </w:drawing>
      </w:r>
    </w:p>
    <w:p w14:paraId="4BE48AD1"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ngắn gọn từ góc nhìn dữ liệu:</w:t>
      </w:r>
    </w:p>
    <w:p w14:paraId="19AE4A2C"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bố tập trung ở pH 3.2-3.4 và chất lượng 5-6, với tổng đường dư cao nhất (250) ở khoảng này.</w:t>
      </w:r>
    </w:p>
    <w:p w14:paraId="4E603015"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Chất lượng 4-5 có tổng đường dư đáng kể (100-200) ở pH 3.2-3.6, giảm dần ở pH cao hơn.</w:t>
      </w:r>
    </w:p>
    <w:p w14:paraId="5B217503"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pH trung bình (3.2-3.4) tương quan với chất lượng trung bình (5-6) và tổng đường dư cao, trong khi pH cao (&gt;3.6) ít liên</w:t>
      </w:r>
    </w:p>
    <w:p w14:paraId="2D92D6B2"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AF5AF7B" wp14:editId="2E59D6A7">
            <wp:extent cx="5731200" cy="1651000"/>
            <wp:effectExtent l="0" t="0" r="0" b="0"/>
            <wp:docPr id="184372218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6"/>
                    <a:srcRect/>
                    <a:stretch>
                      <a:fillRect/>
                    </a:stretch>
                  </pic:blipFill>
                  <pic:spPr>
                    <a:xfrm>
                      <a:off x="0" y="0"/>
                      <a:ext cx="5731200" cy="1651000"/>
                    </a:xfrm>
                    <a:prstGeom prst="rect">
                      <a:avLst/>
                    </a:prstGeom>
                    <a:ln/>
                  </pic:spPr>
                </pic:pic>
              </a:graphicData>
            </a:graphic>
          </wp:inline>
        </w:drawing>
      </w:r>
    </w:p>
    <w:p w14:paraId="75434600"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ngắn gọn từ góc nhìn dữ liệu:</w:t>
      </w:r>
    </w:p>
    <w:p w14:paraId="30E157F3"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bố tập trung ở mật độ 0.996-0.998 và chất lượng 5-6, với tổng clo cao nhất (19.919) ở mật độ 0.996 và chất lượng 5.</w:t>
      </w:r>
    </w:p>
    <w:p w14:paraId="4FF7D91F"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Chất lượng cao (7-8) có tổng clo thấp (&lt;0.5) ở mật độ 0.994-1.002.</w:t>
      </w:r>
    </w:p>
    <w:p w14:paraId="72515DEA"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Mật độ trung bình (0.996-0.998) tương quan với chất lượng trung bình (5-6) và tổng clo cao, trong khi chất lượng cao (7-8) gắn với clo thấp.</w:t>
      </w:r>
    </w:p>
    <w:p w14:paraId="368CCA2D"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78C9DC2" wp14:editId="788CF430">
            <wp:extent cx="5731200" cy="1663700"/>
            <wp:effectExtent l="0" t="0" r="0" b="0"/>
            <wp:docPr id="18437221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7"/>
                    <a:srcRect/>
                    <a:stretch>
                      <a:fillRect/>
                    </a:stretch>
                  </pic:blipFill>
                  <pic:spPr>
                    <a:xfrm>
                      <a:off x="0" y="0"/>
                      <a:ext cx="5731200" cy="1663700"/>
                    </a:xfrm>
                    <a:prstGeom prst="rect">
                      <a:avLst/>
                    </a:prstGeom>
                    <a:ln/>
                  </pic:spPr>
                </pic:pic>
              </a:graphicData>
            </a:graphic>
          </wp:inline>
        </w:drawing>
      </w:r>
    </w:p>
    <w:p w14:paraId="5234F70A"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ngắn gọn từ góc nhìn dữ liệu:</w:t>
      </w:r>
    </w:p>
    <w:p w14:paraId="54F61A8A"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bố xác suất tập trung ở nồng độ cồn 9-12, với chất lượng 5-7 chiếm ưu thế.</w:t>
      </w:r>
    </w:p>
    <w:p w14:paraId="00650D28"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Chất lượng 8 hiếm gặp, chủ yếu ở cồn &gt;12, trong khi chất lượng 3-4 tập trung ở cồn thấp (&lt;9.5).</w:t>
      </w:r>
    </w:p>
    <w:p w14:paraId="3FB67606"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Nồng độ cồn trung bình (9-12) tương quan với chất lượng trung bình đến cao (5-7), trong khi cồn thấp hoặc cao có xu hướng liên quan đến chất lượng thấp hoặc hiếm.</w:t>
      </w:r>
    </w:p>
    <w:p w14:paraId="55DA8A63"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280D809" wp14:editId="33ECC230">
            <wp:extent cx="5731200" cy="1663700"/>
            <wp:effectExtent l="0" t="0" r="0" b="0"/>
            <wp:docPr id="184372218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8"/>
                    <a:srcRect/>
                    <a:stretch>
                      <a:fillRect/>
                    </a:stretch>
                  </pic:blipFill>
                  <pic:spPr>
                    <a:xfrm>
                      <a:off x="0" y="0"/>
                      <a:ext cx="5731200" cy="1663700"/>
                    </a:xfrm>
                    <a:prstGeom prst="rect">
                      <a:avLst/>
                    </a:prstGeom>
                    <a:ln/>
                  </pic:spPr>
                </pic:pic>
              </a:graphicData>
            </a:graphic>
          </wp:inline>
        </w:drawing>
      </w:r>
    </w:p>
    <w:p w14:paraId="3BFBE7C2"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ngắn gọn từ góc nhìn dữ liệu:</w:t>
      </w:r>
    </w:p>
    <w:p w14:paraId="49F6D79D"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bố xác suất tập trung ở axit citric 0-0.2, với chất lượng 5-7 chiếm ưu thế.</w:t>
      </w:r>
    </w:p>
    <w:p w14:paraId="1DBA8F95"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Chất lượng 8 hiếm gặp, chủ yếu ở axit citric &gt;0.5, trong khi chất lượng 3-4 tập trung ở axit thấp (&lt;0.1).</w:t>
      </w:r>
    </w:p>
    <w:p w14:paraId="19231009"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Nhận xét: Axit citric thấp (0-0.2) tương quan với chất lượng trung bình (5-7), trong khi mức cao (&gt;0.5) hiếm và liên quan đến chất lượng cao (8).</w:t>
      </w:r>
    </w:p>
    <w:p w14:paraId="712AF8FE"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CE27B04" wp14:editId="3795F82F">
            <wp:extent cx="5731200" cy="1663700"/>
            <wp:effectExtent l="0" t="0" r="0" b="0"/>
            <wp:docPr id="18437221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9"/>
                    <a:srcRect/>
                    <a:stretch>
                      <a:fillRect/>
                    </a:stretch>
                  </pic:blipFill>
                  <pic:spPr>
                    <a:xfrm>
                      <a:off x="0" y="0"/>
                      <a:ext cx="5731200" cy="1663700"/>
                    </a:xfrm>
                    <a:prstGeom prst="rect">
                      <a:avLst/>
                    </a:prstGeom>
                    <a:ln/>
                  </pic:spPr>
                </pic:pic>
              </a:graphicData>
            </a:graphic>
          </wp:inline>
        </w:drawing>
      </w:r>
    </w:p>
    <w:p w14:paraId="189F0C4E"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ngắn gọn từ góc nhìn dữ liệu:</w:t>
      </w:r>
    </w:p>
    <w:p w14:paraId="28A7D2B2"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pH</w:t>
      </w:r>
      <w:r>
        <w:rPr>
          <w:rFonts w:ascii="Times New Roman" w:eastAsia="Times New Roman" w:hAnsi="Times New Roman" w:cs="Times New Roman"/>
          <w:sz w:val="26"/>
          <w:szCs w:val="26"/>
        </w:rPr>
        <w:t>: Phân bố tập trung ở 3-4, với xác suất tích lũy đạt 1 nhanh chóng.</w:t>
      </w:r>
    </w:p>
    <w:p w14:paraId="494ABFA5"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Sulphates</w:t>
      </w:r>
      <w:r>
        <w:rPr>
          <w:rFonts w:ascii="Times New Roman" w:eastAsia="Times New Roman" w:hAnsi="Times New Roman" w:cs="Times New Roman"/>
          <w:sz w:val="26"/>
          <w:szCs w:val="26"/>
        </w:rPr>
        <w:t>: Phân bố tập trung ở 0.5-1, với xác suất tích lũy tăng dần.</w:t>
      </w:r>
    </w:p>
    <w:p w14:paraId="53A6F3A2"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Alcohol</w:t>
      </w:r>
      <w:r>
        <w:rPr>
          <w:rFonts w:ascii="Times New Roman" w:eastAsia="Times New Roman" w:hAnsi="Times New Roman" w:cs="Times New Roman"/>
          <w:sz w:val="26"/>
          <w:szCs w:val="26"/>
        </w:rPr>
        <w:t>: Phân bố trải dài từ 9-14, với xác suất tích lũy tăng chậm và đạt 1 ở mức cao.</w:t>
      </w:r>
    </w:p>
    <w:p w14:paraId="46DD6DC2"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pH có phạm vi hẹp và ổn định, sulphates phân bố trung bình, trong khi alcohol có phạm vi rộng và biến thiên lớn.</w:t>
      </w:r>
    </w:p>
    <w:p w14:paraId="37C89880"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t>4.8 Heatmap and Correlation</w:t>
      </w:r>
    </w:p>
    <w:p w14:paraId="258F24FE"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Trong bối cảnh thống kê, hai hoặc nhiều biến được coi là có liên quan với nhau nếu giá trị của chúng thay đổi theo đó giá trị của một biến tăng hoặc giảm thì giá trị của biến kia cũng tăng (mặc dù có thể ngược chiều). Ví dụ, đối với hai biến "giờ làm việc" và "thu nhập kiếm được", có mối quan hệ giữa hai biến này nếu sự gia tăng số giờ làm việc có liên quan đến sự gia tăng thu nhập kiếm được. Nếu chúng ta xem xét hai biến "giá" và "sức mua", khi giá hàng hóa tăng thì khả năng mua những hàng hóa này của một người sẽ giảm (giả sử thu nhập không đổi).</w:t>
      </w:r>
    </w:p>
    <w:p w14:paraId="7F8AEA7A" w14:textId="77777777" w:rsidR="003B261E" w:rsidRDefault="00000000">
      <w:pPr>
        <w:spacing w:before="240" w:after="240"/>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Hệ số tương quan là một phép đo thống kê (được biểu thị bằng số) mô tả quy mô và hướng của mối quan hệ giữa hai hoặc nhiều biến. Tuy nhiên, hệ số tương quan giữa các biến không tự động có nghĩa là sự thay đổi của một biến là nguyên nhân dẫn đến sự thay đổi giá trị của biến kia.</w:t>
      </w:r>
    </w:p>
    <w:p w14:paraId="0F525218" w14:textId="77777777" w:rsidR="003B261E" w:rsidRDefault="003B261E">
      <w:pPr>
        <w:spacing w:before="240" w:after="240"/>
        <w:ind w:left="720"/>
        <w:rPr>
          <w:rFonts w:ascii="Times New Roman" w:eastAsia="Times New Roman" w:hAnsi="Times New Roman" w:cs="Times New Roman"/>
          <w:sz w:val="26"/>
          <w:szCs w:val="26"/>
        </w:rPr>
      </w:pPr>
    </w:p>
    <w:p w14:paraId="64241B4A" w14:textId="77777777" w:rsidR="003B261E" w:rsidRDefault="00000000">
      <w:pPr>
        <w:spacing w:before="240" w:after="240"/>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Quan hệ nhân quả chỉ ra rằng một sự kiện là kết quả của sự kiện kia; tức là có một mối quan hệ nhân quả giữa hai sự kiện. Điều này cũng được gọi là nguyên nhân và kết quả.</w:t>
      </w:r>
    </w:p>
    <w:p w14:paraId="5837C50A" w14:textId="77777777" w:rsidR="003B261E" w:rsidRDefault="00000000">
      <w:pPr>
        <w:spacing w:before="240" w:after="240"/>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Về mặt lý thuyết, sự khác biệt giữa hai loại mối quan hệ này rất dễ nhận biết — một hành động hoặc sự việc có thể gây ra một hành động hoặc sự việc khác (ví dụ: hút thuốc làm tăng nguy cơ mắc ung thư phổi), hoặc có thể tương quan với một hành động hoặc sự việc khác (ví dụ: hút thuốc có liên quan đến chứng nghiện rượu, nhưng không gây ra chứng nghiện rượu). Tuy nhiên, trên thực tế, việc xác định rõ ràng mối quan hệ nhân quả vẫn còn khó khăn so với việc xác định mối tương quan.</w:t>
      </w:r>
    </w:p>
    <w:p w14:paraId="6E8F04B2" w14:textId="77777777" w:rsidR="003B261E" w:rsidRDefault="003B261E">
      <w:pPr>
        <w:spacing w:before="240" w:after="240"/>
        <w:rPr>
          <w:rFonts w:ascii="Times New Roman" w:eastAsia="Times New Roman" w:hAnsi="Times New Roman" w:cs="Times New Roman"/>
          <w:sz w:val="26"/>
          <w:szCs w:val="26"/>
        </w:rPr>
      </w:pPr>
    </w:p>
    <w:p w14:paraId="7FB4085C"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F5EF19A" wp14:editId="48676235">
            <wp:extent cx="5731200" cy="3441700"/>
            <wp:effectExtent l="0" t="0" r="0" b="0"/>
            <wp:docPr id="18437221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0"/>
                    <a:srcRect/>
                    <a:stretch>
                      <a:fillRect/>
                    </a:stretch>
                  </pic:blipFill>
                  <pic:spPr>
                    <a:xfrm>
                      <a:off x="0" y="0"/>
                      <a:ext cx="5731200" cy="3441700"/>
                    </a:xfrm>
                    <a:prstGeom prst="rect">
                      <a:avLst/>
                    </a:prstGeom>
                    <a:ln/>
                  </pic:spPr>
                </pic:pic>
              </a:graphicData>
            </a:graphic>
          </wp:inline>
        </w:drawing>
      </w:r>
    </w:p>
    <w:p w14:paraId="38B1C09C"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636FF02"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ngắn gọn từ góc nhìn dữ liệu:</w:t>
      </w:r>
    </w:p>
    <w:p w14:paraId="56E1BD80"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bố tập trung ở axit cố định 6-8 và chất lượng 5-6, với xác suất tích lũy đạt 0.9 ở axit 10.</w:t>
      </w:r>
    </w:p>
    <w:p w14:paraId="2D2FC62C"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Chất lượng cao (7-8) hiếm, xuất hiện ở axit cố định &lt;6.</w:t>
      </w:r>
    </w:p>
    <w:p w14:paraId="1CD24454"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Axit cố định trung bình (6-8) tương quan với chất lượng trung bình (5-6), trong khi axit thấp (&lt;6) liên quan đến chất lượng cao hiếm gặp.</w:t>
      </w:r>
    </w:p>
    <w:p w14:paraId="499402C9" w14:textId="77777777" w:rsidR="003B261E" w:rsidRDefault="00000000">
      <w:pPr>
        <w:pStyle w:val="Heading3"/>
        <w:rPr>
          <w:rFonts w:ascii="Times New Roman" w:eastAsia="Times New Roman" w:hAnsi="Times New Roman" w:cs="Times New Roman"/>
        </w:rPr>
      </w:pPr>
      <w:bookmarkStart w:id="25" w:name="_Toc211011646"/>
      <w:r>
        <w:rPr>
          <w:rFonts w:ascii="Times New Roman" w:eastAsia="Times New Roman" w:hAnsi="Times New Roman" w:cs="Times New Roman"/>
        </w:rPr>
        <w:lastRenderedPageBreak/>
        <w:t>1.2.4. Bài tập thực hành 2</w:t>
      </w:r>
      <w:bookmarkEnd w:id="25"/>
    </w:p>
    <w:p w14:paraId="4E3BC2AB"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Trực quan hóa dữ liệu trên tập dữ liệu về bệnh tiểu đường.</w:t>
      </w:r>
    </w:p>
    <w:p w14:paraId="65A7F84E"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1.Giới thiệu tổng quan</w:t>
      </w:r>
    </w:p>
    <w:p w14:paraId="77EDAE89"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Bệnh tiểu đường là gì?</w:t>
      </w:r>
    </w:p>
    <w:p w14:paraId="744DB4AE" w14:textId="77777777" w:rsidR="003B261E" w:rsidRDefault="003B261E">
      <w:pPr>
        <w:rPr>
          <w:rFonts w:ascii="Times New Roman" w:eastAsia="Times New Roman" w:hAnsi="Times New Roman" w:cs="Times New Roman"/>
          <w:sz w:val="26"/>
          <w:szCs w:val="26"/>
        </w:rPr>
      </w:pPr>
    </w:p>
    <w:p w14:paraId="64195B3D"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Theo Viện Y tế Quốc gia (NIH), bệnh tiểu đường là một bệnh lý xảy ra khi lượng đường huyết (glucose) trong máu của bạn quá cao. Đường huyết là nguồn năng lượng chính của cơ thể và đến từ thực phẩm bạn ăn. Insulin, một loại hormone do tuyến tụy sản xuất, giúp glucose từ thực phẩm đi vào các tế bào để được sử dụng làm năng lượng. Đôi khi cơ thể không sản xuất đủ insulin, hoặc không sản xuất insulin вовсе, hoặc không sử dụng insulin hiệu quả. Khi đó, glucose sẽ tích tụ trong máu và không đến được các tế bào.</w:t>
      </w:r>
    </w:p>
    <w:p w14:paraId="3BCE1FE2" w14:textId="77777777" w:rsidR="003B261E" w:rsidRDefault="003B261E">
      <w:pPr>
        <w:rPr>
          <w:rFonts w:ascii="Times New Roman" w:eastAsia="Times New Roman" w:hAnsi="Times New Roman" w:cs="Times New Roman"/>
          <w:sz w:val="26"/>
          <w:szCs w:val="26"/>
        </w:rPr>
      </w:pPr>
    </w:p>
    <w:p w14:paraId="6DA9EA14"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Theo thời gian, việc có quá nhiều glucose trong máu có thể gây ra các vấn đề sức khỏe. Mặc dù bệnh tiểu đường không thể chữa khỏi hoàn toàn, bạn có thể thực hiện các biện pháp để kiểm soát bệnh và duy trì sức khỏe.</w:t>
      </w:r>
    </w:p>
    <w:p w14:paraId="2A85FE53" w14:textId="77777777" w:rsidR="003B261E" w:rsidRDefault="003B261E">
      <w:pPr>
        <w:rPr>
          <w:rFonts w:ascii="Times New Roman" w:eastAsia="Times New Roman" w:hAnsi="Times New Roman" w:cs="Times New Roman"/>
          <w:sz w:val="26"/>
          <w:szCs w:val="26"/>
        </w:rPr>
      </w:pPr>
    </w:p>
    <w:p w14:paraId="717A6FC5"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Đôi khi người ta gọi bệnh tiểu đường là “hơi bị đường” hoặc “tiểu đường biên giới”. Những thuật ngữ này có thể khiến người ta nghĩ rằng bệnh không nghiêm trọng hoặc chỉ là một trường hợp nhẹ, nhưng thực tế mọi trường hợp tiểu đường đều nghiêm trọng.</w:t>
      </w:r>
    </w:p>
    <w:p w14:paraId="011ECC8F" w14:textId="77777777" w:rsidR="003B261E" w:rsidRDefault="003B261E">
      <w:pPr>
        <w:rPr>
          <w:rFonts w:ascii="Times New Roman" w:eastAsia="Times New Roman" w:hAnsi="Times New Roman" w:cs="Times New Roman"/>
          <w:sz w:val="26"/>
          <w:szCs w:val="26"/>
        </w:rPr>
      </w:pPr>
    </w:p>
    <w:p w14:paraId="159A4452"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loại bệnh tiểu đường</w:t>
      </w:r>
    </w:p>
    <w:p w14:paraId="5A3BC45F" w14:textId="77777777" w:rsidR="003B261E" w:rsidRDefault="003B261E">
      <w:pPr>
        <w:rPr>
          <w:rFonts w:ascii="Times New Roman" w:eastAsia="Times New Roman" w:hAnsi="Times New Roman" w:cs="Times New Roman"/>
          <w:sz w:val="26"/>
          <w:szCs w:val="26"/>
        </w:rPr>
      </w:pPr>
    </w:p>
    <w:p w14:paraId="41E959E6"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loại tiểu đường phổ biến nhất bao gồm tiểu đường loại 1, tiểu đường loại 2 và tiểu đường thai kỳ.</w:t>
      </w:r>
    </w:p>
    <w:p w14:paraId="302AA592" w14:textId="77777777" w:rsidR="003B261E" w:rsidRDefault="003B261E">
      <w:pPr>
        <w:rPr>
          <w:rFonts w:ascii="Times New Roman" w:eastAsia="Times New Roman" w:hAnsi="Times New Roman" w:cs="Times New Roman"/>
          <w:sz w:val="26"/>
          <w:szCs w:val="26"/>
        </w:rPr>
      </w:pPr>
    </w:p>
    <w:p w14:paraId="6F1EA3C9"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Tiểu đường loại 1</w:t>
      </w:r>
    </w:p>
    <w:p w14:paraId="057E3662" w14:textId="77777777" w:rsidR="003B261E" w:rsidRDefault="003B261E">
      <w:pPr>
        <w:rPr>
          <w:rFonts w:ascii="Times New Roman" w:eastAsia="Times New Roman" w:hAnsi="Times New Roman" w:cs="Times New Roman"/>
          <w:sz w:val="26"/>
          <w:szCs w:val="26"/>
        </w:rPr>
      </w:pPr>
    </w:p>
    <w:p w14:paraId="55F8F17E"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Nếu bạn mắc tiểu đường loại 1, cơ thể bạn không sản xuất insulin. Hệ miễn dịch của bạn tấn công và phá hủy các tế bào trong tuyến tụy sản xuất insulin. Tiểu đường loại 1 thường được chẩn đoán ở trẻ em và người trẻ, mặc dù nó có thể xuất hiện ở bất kỳ độ tuổi nào. Những người mắc tiểu đường loại 1 cần tiêm insulin mỗi ngày để duy trì sự sống.</w:t>
      </w:r>
    </w:p>
    <w:p w14:paraId="4A5548D6" w14:textId="77777777" w:rsidR="003B261E" w:rsidRDefault="003B261E">
      <w:pPr>
        <w:rPr>
          <w:rFonts w:ascii="Times New Roman" w:eastAsia="Times New Roman" w:hAnsi="Times New Roman" w:cs="Times New Roman"/>
          <w:sz w:val="26"/>
          <w:szCs w:val="26"/>
        </w:rPr>
      </w:pPr>
    </w:p>
    <w:p w14:paraId="44D82052"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Tiểu đường loại 2</w:t>
      </w:r>
    </w:p>
    <w:p w14:paraId="325CB6D1" w14:textId="77777777" w:rsidR="003B261E" w:rsidRDefault="003B261E">
      <w:pPr>
        <w:rPr>
          <w:rFonts w:ascii="Times New Roman" w:eastAsia="Times New Roman" w:hAnsi="Times New Roman" w:cs="Times New Roman"/>
          <w:sz w:val="26"/>
          <w:szCs w:val="26"/>
        </w:rPr>
      </w:pPr>
    </w:p>
    <w:p w14:paraId="29DE3F47"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bạn mắc tiểu đường loại 2, cơ thể bạn không sản xuất hoặc sử dụng insulin hiệu quả. Bạn có thể mắc tiểu đường loại 2 ở bất kỳ độ tuổi nào, kể cả khi còn nhỏ. Tuy </w:t>
      </w:r>
      <w:r>
        <w:rPr>
          <w:rFonts w:ascii="Times New Roman" w:eastAsia="Times New Roman" w:hAnsi="Times New Roman" w:cs="Times New Roman"/>
          <w:sz w:val="26"/>
          <w:szCs w:val="26"/>
        </w:rPr>
        <w:lastRenderedPageBreak/>
        <w:t>nhiên, loại tiểu đường này thường gặp nhất ở người trung niên và người lớn tuổi. Tiểu đường loại 2 là loại phổ biến nhất.</w:t>
      </w:r>
    </w:p>
    <w:p w14:paraId="4E2E47FB"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Tiểu đường thai kỳ</w:t>
      </w:r>
    </w:p>
    <w:p w14:paraId="608C4312" w14:textId="77777777" w:rsidR="003B261E" w:rsidRDefault="003B261E">
      <w:pPr>
        <w:rPr>
          <w:rFonts w:ascii="Times New Roman" w:eastAsia="Times New Roman" w:hAnsi="Times New Roman" w:cs="Times New Roman"/>
          <w:sz w:val="26"/>
          <w:szCs w:val="26"/>
        </w:rPr>
      </w:pPr>
    </w:p>
    <w:p w14:paraId="7FF5F00A"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Tiểu đường thai kỳ xuất hiện ở một số phụ nữ khi mang thai. Trong hầu hết các trường hợp, loại tiểu đường này sẽ biến mất sau khi sinh con. Tuy nhiên, nếu bạn từng mắc tiểu đường thai kỳ, bạn có nguy cơ cao hơn mắc tiểu đường loại 2 sau này. Đôi khi, tiểu đường được chẩn đoán trong thai kỳ thực chất là tiểu đường loại 2.</w:t>
      </w:r>
    </w:p>
    <w:p w14:paraId="19069C0F" w14:textId="77777777" w:rsidR="003B261E" w:rsidRDefault="003B261E">
      <w:pPr>
        <w:rPr>
          <w:rFonts w:ascii="Times New Roman" w:eastAsia="Times New Roman" w:hAnsi="Times New Roman" w:cs="Times New Roman"/>
          <w:sz w:val="26"/>
          <w:szCs w:val="26"/>
        </w:rPr>
      </w:pPr>
    </w:p>
    <w:p w14:paraId="2D9D98A2"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loại tiểu đường khác</w:t>
      </w:r>
    </w:p>
    <w:p w14:paraId="11F546A3"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loại ít phổ biến hơn bao gồm:</w:t>
      </w:r>
    </w:p>
    <w:p w14:paraId="09A38F25" w14:textId="77777777" w:rsidR="003B261E" w:rsidRDefault="003B261E">
      <w:pPr>
        <w:rPr>
          <w:rFonts w:ascii="Times New Roman" w:eastAsia="Times New Roman" w:hAnsi="Times New Roman" w:cs="Times New Roman"/>
          <w:sz w:val="26"/>
          <w:szCs w:val="26"/>
        </w:rPr>
      </w:pPr>
    </w:p>
    <w:p w14:paraId="62B72D32"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Tiểu đường đơn gen (monogenic diabetes): Một dạng tiểu đường di truyền.</w:t>
      </w:r>
    </w:p>
    <w:p w14:paraId="284DBE31"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Tiểu đường liên quan đến xơ nang (cystic fibrosis-related diabetes): Liên quan đến bệnh xơ nang.</w:t>
      </w:r>
    </w:p>
    <w:p w14:paraId="49862E46" w14:textId="77777777" w:rsidR="003B261E" w:rsidRDefault="003B261E">
      <w:pPr>
        <w:rPr>
          <w:rFonts w:ascii="Times New Roman" w:eastAsia="Times New Roman" w:hAnsi="Times New Roman" w:cs="Times New Roman"/>
          <w:sz w:val="26"/>
          <w:szCs w:val="26"/>
        </w:rPr>
      </w:pPr>
    </w:p>
    <w:p w14:paraId="3BAA106B"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2.Các thư viện cần thiết và load dữ liệu</w:t>
      </w:r>
    </w:p>
    <w:p w14:paraId="06449C4F"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2.1 Các thư viện</w:t>
      </w:r>
    </w:p>
    <w:p w14:paraId="112D4876"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pandas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pd</w:t>
      </w:r>
    </w:p>
    <w:p w14:paraId="11418E78"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numpy</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np</w:t>
      </w:r>
    </w:p>
    <w:p w14:paraId="1B033C88" w14:textId="77777777" w:rsidR="003B261E" w:rsidRDefault="003B261E">
      <w:pPr>
        <w:shd w:val="clear" w:color="auto" w:fill="1F1F1F"/>
        <w:spacing w:line="325" w:lineRule="auto"/>
        <w:ind w:left="720"/>
        <w:rPr>
          <w:rFonts w:ascii="Courier New" w:eastAsia="Courier New" w:hAnsi="Courier New" w:cs="Courier New"/>
          <w:color w:val="CCCCCC"/>
          <w:sz w:val="26"/>
          <w:szCs w:val="26"/>
        </w:rPr>
      </w:pPr>
    </w:p>
    <w:p w14:paraId="6635E3F4" w14:textId="77777777" w:rsidR="003B261E" w:rsidRDefault="00000000">
      <w:pPr>
        <w:shd w:val="clear" w:color="auto" w:fill="1F1F1F"/>
        <w:spacing w:line="325" w:lineRule="auto"/>
        <w:ind w:left="720"/>
        <w:rPr>
          <w:rFonts w:ascii="Courier New" w:eastAsia="Courier New" w:hAnsi="Courier New" w:cs="Courier New"/>
          <w:color w:val="6A9955"/>
          <w:sz w:val="26"/>
          <w:szCs w:val="26"/>
        </w:rPr>
      </w:pPr>
      <w:r>
        <w:rPr>
          <w:rFonts w:ascii="Courier New" w:eastAsia="Courier New" w:hAnsi="Courier New" w:cs="Courier New"/>
          <w:color w:val="6A9955"/>
          <w:sz w:val="26"/>
          <w:szCs w:val="26"/>
        </w:rPr>
        <w:t># Plots</w:t>
      </w:r>
    </w:p>
    <w:p w14:paraId="3C76EA79"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seaborn</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sns</w:t>
      </w:r>
    </w:p>
    <w:p w14:paraId="390DEDD6"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matplotlib</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pyplot</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plt</w:t>
      </w:r>
    </w:p>
    <w:p w14:paraId="666A0853"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matplotlib inline</w:t>
      </w:r>
    </w:p>
    <w:p w14:paraId="0CCE5357"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plotly</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offline</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py</w:t>
      </w:r>
    </w:p>
    <w:p w14:paraId="625FD565"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plotly</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graph_objs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go</w:t>
      </w:r>
    </w:p>
    <w:p w14:paraId="118A64A7" w14:textId="77777777" w:rsidR="003B261E" w:rsidRDefault="00000000">
      <w:pPr>
        <w:shd w:val="clear" w:color="auto" w:fill="1F1F1F"/>
        <w:spacing w:line="325" w:lineRule="auto"/>
        <w:ind w:left="720"/>
        <w:rPr>
          <w:rFonts w:ascii="Courier New" w:eastAsia="Courier New" w:hAnsi="Courier New" w:cs="Courier New"/>
          <w:color w:val="DCDCAA"/>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plotly</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offline</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download_plotlyjs</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init_notebook_mode</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plot</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iplot</w:t>
      </w:r>
    </w:p>
    <w:p w14:paraId="05440FCC"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plotly</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tools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tls</w:t>
      </w:r>
    </w:p>
    <w:p w14:paraId="1F1EB045"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plotly</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figure_factory</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ff</w:t>
      </w:r>
    </w:p>
    <w:p w14:paraId="775D1284"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4EC9B0"/>
          <w:sz w:val="26"/>
          <w:szCs w:val="26"/>
        </w:rPr>
        <w:t>py</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init_notebook_mode</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connected</w:t>
      </w:r>
      <w:r>
        <w:rPr>
          <w:rFonts w:ascii="Courier New" w:eastAsia="Courier New" w:hAnsi="Courier New" w:cs="Courier New"/>
          <w:color w:val="D4D4D4"/>
          <w:sz w:val="26"/>
          <w:szCs w:val="26"/>
        </w:rPr>
        <w:t>=</w:t>
      </w:r>
      <w:r>
        <w:rPr>
          <w:rFonts w:ascii="Courier New" w:eastAsia="Courier New" w:hAnsi="Courier New" w:cs="Courier New"/>
          <w:color w:val="569CD6"/>
          <w:sz w:val="26"/>
          <w:szCs w:val="26"/>
        </w:rPr>
        <w:t>True</w:t>
      </w:r>
      <w:r>
        <w:rPr>
          <w:rFonts w:ascii="Courier New" w:eastAsia="Courier New" w:hAnsi="Courier New" w:cs="Courier New"/>
          <w:color w:val="CCCCCC"/>
          <w:sz w:val="26"/>
          <w:szCs w:val="26"/>
        </w:rPr>
        <w:t>)</w:t>
      </w:r>
    </w:p>
    <w:p w14:paraId="489C4EC9"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squarify</w:t>
      </w:r>
    </w:p>
    <w:p w14:paraId="2F87402D" w14:textId="77777777" w:rsidR="003B261E" w:rsidRDefault="003B261E">
      <w:pPr>
        <w:shd w:val="clear" w:color="auto" w:fill="1F1F1F"/>
        <w:spacing w:line="325" w:lineRule="auto"/>
        <w:ind w:left="720"/>
        <w:rPr>
          <w:rFonts w:ascii="Courier New" w:eastAsia="Courier New" w:hAnsi="Courier New" w:cs="Courier New"/>
          <w:color w:val="CCCCCC"/>
          <w:sz w:val="26"/>
          <w:szCs w:val="26"/>
        </w:rPr>
      </w:pPr>
    </w:p>
    <w:p w14:paraId="72B5B8F0" w14:textId="77777777" w:rsidR="003B261E" w:rsidRDefault="00000000">
      <w:pPr>
        <w:shd w:val="clear" w:color="auto" w:fill="1F1F1F"/>
        <w:spacing w:line="325" w:lineRule="auto"/>
        <w:ind w:left="720"/>
        <w:rPr>
          <w:rFonts w:ascii="Courier New" w:eastAsia="Courier New" w:hAnsi="Courier New" w:cs="Courier New"/>
          <w:color w:val="6A9955"/>
          <w:sz w:val="26"/>
          <w:szCs w:val="26"/>
        </w:rPr>
      </w:pPr>
      <w:r>
        <w:rPr>
          <w:rFonts w:ascii="Courier New" w:eastAsia="Courier New" w:hAnsi="Courier New" w:cs="Courier New"/>
          <w:color w:val="6A9955"/>
          <w:sz w:val="26"/>
          <w:szCs w:val="26"/>
        </w:rPr>
        <w:t># Data processing, metrics and modeling</w:t>
      </w:r>
    </w:p>
    <w:p w14:paraId="4084D10A"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preprocessing</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StandardScaler</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LabelEncoder</w:t>
      </w:r>
    </w:p>
    <w:p w14:paraId="42543E3B"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lastRenderedPageBreak/>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model_selection</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GridSearchCV</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cross_val_score</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train_test_split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GridSearchCV</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RandomizedSearchCV</w:t>
      </w:r>
    </w:p>
    <w:p w14:paraId="34E42FDB" w14:textId="77777777" w:rsidR="003B261E" w:rsidRDefault="00000000">
      <w:pPr>
        <w:shd w:val="clear" w:color="auto" w:fill="1F1F1F"/>
        <w:spacing w:line="325" w:lineRule="auto"/>
        <w:ind w:left="720"/>
        <w:rPr>
          <w:rFonts w:ascii="Courier New" w:eastAsia="Courier New" w:hAnsi="Courier New" w:cs="Courier New"/>
          <w:color w:val="DCDCAA"/>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metrics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precision_score</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recall_score</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confusion_matrix</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roc_curve</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precision_recall_curve</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accuracy_score</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roc_auc_score</w:t>
      </w:r>
    </w:p>
    <w:p w14:paraId="310CB6E8"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lightgbm</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lgbm</w:t>
      </w:r>
    </w:p>
    <w:p w14:paraId="4FD1ADA9"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ensemble</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VotingClassifier</w:t>
      </w:r>
    </w:p>
    <w:p w14:paraId="39FFFBE5"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neighbors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KNeighborsClassifier</w:t>
      </w:r>
    </w:p>
    <w:p w14:paraId="2C6F4F51" w14:textId="77777777" w:rsidR="003B261E" w:rsidRDefault="00000000">
      <w:pPr>
        <w:shd w:val="clear" w:color="auto" w:fill="1F1F1F"/>
        <w:spacing w:line="325" w:lineRule="auto"/>
        <w:ind w:left="720"/>
        <w:rPr>
          <w:rFonts w:ascii="Courier New" w:eastAsia="Courier New" w:hAnsi="Courier New" w:cs="Courier New"/>
          <w:color w:val="DCDCAA"/>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metrics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roc_curve</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auc</w:t>
      </w:r>
    </w:p>
    <w:p w14:paraId="4542A912"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model_selection</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KFold</w:t>
      </w:r>
    </w:p>
    <w:p w14:paraId="295CFECB" w14:textId="77777777" w:rsidR="003B261E" w:rsidRDefault="00000000">
      <w:pPr>
        <w:shd w:val="clear" w:color="auto" w:fill="1F1F1F"/>
        <w:spacing w:line="325" w:lineRule="auto"/>
        <w:ind w:left="720"/>
        <w:rPr>
          <w:rFonts w:ascii="Courier New" w:eastAsia="Courier New" w:hAnsi="Courier New" w:cs="Courier New"/>
          <w:color w:val="DCDCAA"/>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sklearn</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model_selection</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cross_val_predict</w:t>
      </w:r>
    </w:p>
    <w:p w14:paraId="6FA770C2"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yellowbrick</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classifier</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DiscriminationThreshold</w:t>
      </w:r>
    </w:p>
    <w:p w14:paraId="059DB977" w14:textId="77777777" w:rsidR="003B261E" w:rsidRDefault="003B261E">
      <w:pPr>
        <w:shd w:val="clear" w:color="auto" w:fill="1F1F1F"/>
        <w:spacing w:line="325" w:lineRule="auto"/>
        <w:ind w:left="720"/>
        <w:rPr>
          <w:rFonts w:ascii="Courier New" w:eastAsia="Courier New" w:hAnsi="Courier New" w:cs="Courier New"/>
          <w:color w:val="CCCCCC"/>
          <w:sz w:val="26"/>
          <w:szCs w:val="26"/>
        </w:rPr>
      </w:pPr>
    </w:p>
    <w:p w14:paraId="0EE0CECB" w14:textId="77777777" w:rsidR="003B261E" w:rsidRDefault="00000000">
      <w:pPr>
        <w:shd w:val="clear" w:color="auto" w:fill="1F1F1F"/>
        <w:spacing w:line="325" w:lineRule="auto"/>
        <w:ind w:left="720"/>
        <w:rPr>
          <w:rFonts w:ascii="Courier New" w:eastAsia="Courier New" w:hAnsi="Courier New" w:cs="Courier New"/>
          <w:color w:val="6A9955"/>
          <w:sz w:val="26"/>
          <w:szCs w:val="26"/>
        </w:rPr>
      </w:pPr>
      <w:r>
        <w:rPr>
          <w:rFonts w:ascii="Courier New" w:eastAsia="Courier New" w:hAnsi="Courier New" w:cs="Courier New"/>
          <w:color w:val="6A9955"/>
          <w:sz w:val="26"/>
          <w:szCs w:val="26"/>
        </w:rPr>
        <w:t># Stats</w:t>
      </w:r>
    </w:p>
    <w:p w14:paraId="6169FCF0"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scipy</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stats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ss</w:t>
      </w:r>
    </w:p>
    <w:p w14:paraId="3A19700F" w14:textId="77777777" w:rsidR="003B261E" w:rsidRDefault="00000000">
      <w:pPr>
        <w:shd w:val="clear" w:color="auto" w:fill="1F1F1F"/>
        <w:spacing w:line="325" w:lineRule="auto"/>
        <w:ind w:left="720"/>
        <w:rPr>
          <w:rFonts w:ascii="Courier New" w:eastAsia="Courier New" w:hAnsi="Courier New" w:cs="Courier New"/>
          <w:color w:val="9CDCFE"/>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scipy</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stats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randint</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sp_randint</w:t>
      </w:r>
    </w:p>
    <w:p w14:paraId="7CECC65D" w14:textId="77777777" w:rsidR="003B261E" w:rsidRDefault="00000000">
      <w:pPr>
        <w:shd w:val="clear" w:color="auto" w:fill="1F1F1F"/>
        <w:spacing w:line="325" w:lineRule="auto"/>
        <w:ind w:left="720"/>
        <w:rPr>
          <w:rFonts w:ascii="Courier New" w:eastAsia="Courier New" w:hAnsi="Courier New" w:cs="Courier New"/>
          <w:color w:val="9CDCFE"/>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scipy</w:t>
      </w:r>
      <w:r>
        <w:rPr>
          <w:rFonts w:ascii="Courier New" w:eastAsia="Courier New" w:hAnsi="Courier New" w:cs="Courier New"/>
          <w:color w:val="CCCCCC"/>
          <w:sz w:val="26"/>
          <w:szCs w:val="26"/>
        </w:rPr>
        <w:t>.</w:t>
      </w:r>
      <w:r>
        <w:rPr>
          <w:rFonts w:ascii="Courier New" w:eastAsia="Courier New" w:hAnsi="Courier New" w:cs="Courier New"/>
          <w:color w:val="4EC9B0"/>
          <w:sz w:val="26"/>
          <w:szCs w:val="26"/>
        </w:rPr>
        <w:t>stats</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uniform</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as</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sp_uniform</w:t>
      </w:r>
    </w:p>
    <w:p w14:paraId="2282D29A" w14:textId="77777777" w:rsidR="003B261E" w:rsidRDefault="003B261E">
      <w:pPr>
        <w:shd w:val="clear" w:color="auto" w:fill="1F1F1F"/>
        <w:spacing w:line="325" w:lineRule="auto"/>
        <w:ind w:left="720"/>
        <w:rPr>
          <w:rFonts w:ascii="Courier New" w:eastAsia="Courier New" w:hAnsi="Courier New" w:cs="Courier New"/>
          <w:color w:val="CCCCCC"/>
          <w:sz w:val="26"/>
          <w:szCs w:val="26"/>
        </w:rPr>
      </w:pPr>
    </w:p>
    <w:p w14:paraId="0FD61851" w14:textId="77777777" w:rsidR="003B261E" w:rsidRDefault="00000000">
      <w:pPr>
        <w:shd w:val="clear" w:color="auto" w:fill="1F1F1F"/>
        <w:spacing w:line="325" w:lineRule="auto"/>
        <w:ind w:left="720"/>
        <w:rPr>
          <w:rFonts w:ascii="Courier New" w:eastAsia="Courier New" w:hAnsi="Courier New" w:cs="Courier New"/>
          <w:color w:val="6A9955"/>
          <w:sz w:val="26"/>
          <w:szCs w:val="26"/>
        </w:rPr>
      </w:pPr>
      <w:r>
        <w:rPr>
          <w:rFonts w:ascii="Courier New" w:eastAsia="Courier New" w:hAnsi="Courier New" w:cs="Courier New"/>
          <w:color w:val="6A9955"/>
          <w:sz w:val="26"/>
          <w:szCs w:val="26"/>
        </w:rPr>
        <w:t># Time</w:t>
      </w:r>
    </w:p>
    <w:p w14:paraId="236FA203" w14:textId="77777777" w:rsidR="003B261E" w:rsidRDefault="00000000">
      <w:pPr>
        <w:shd w:val="clear" w:color="auto" w:fill="1F1F1F"/>
        <w:spacing w:line="325" w:lineRule="auto"/>
        <w:ind w:left="720"/>
        <w:rPr>
          <w:rFonts w:ascii="Courier New" w:eastAsia="Courier New" w:hAnsi="Courier New" w:cs="Courier New"/>
          <w:color w:val="DCDCAA"/>
          <w:sz w:val="26"/>
          <w:szCs w:val="26"/>
        </w:rPr>
      </w:pPr>
      <w:r>
        <w:rPr>
          <w:rFonts w:ascii="Courier New" w:eastAsia="Courier New" w:hAnsi="Courier New" w:cs="Courier New"/>
          <w:color w:val="C586C0"/>
          <w:sz w:val="26"/>
          <w:szCs w:val="26"/>
        </w:rPr>
        <w:t>from</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contextlib</w:t>
      </w: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contextmanager</w:t>
      </w:r>
    </w:p>
    <w:p w14:paraId="0CA7049D" w14:textId="77777777" w:rsidR="003B261E" w:rsidRDefault="00000000">
      <w:pPr>
        <w:shd w:val="clear" w:color="auto" w:fill="1F1F1F"/>
        <w:spacing w:line="325" w:lineRule="auto"/>
        <w:ind w:left="720"/>
        <w:rPr>
          <w:rFonts w:ascii="Courier New" w:eastAsia="Courier New" w:hAnsi="Courier New" w:cs="Courier New"/>
          <w:color w:val="DCDCAA"/>
          <w:sz w:val="26"/>
          <w:szCs w:val="26"/>
        </w:rPr>
      </w:pPr>
      <w:r>
        <w:rPr>
          <w:rFonts w:ascii="Courier New" w:eastAsia="Courier New" w:hAnsi="Courier New" w:cs="Courier New"/>
          <w:color w:val="DCDCAA"/>
          <w:sz w:val="26"/>
          <w:szCs w:val="26"/>
        </w:rPr>
        <w:t>@contextmanager</w:t>
      </w:r>
    </w:p>
    <w:p w14:paraId="7E68C55C"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569CD6"/>
          <w:sz w:val="26"/>
          <w:szCs w:val="26"/>
        </w:rPr>
        <w:t>def</w:t>
      </w: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timer</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title</w:t>
      </w:r>
      <w:r>
        <w:rPr>
          <w:rFonts w:ascii="Courier New" w:eastAsia="Courier New" w:hAnsi="Courier New" w:cs="Courier New"/>
          <w:color w:val="CCCCCC"/>
          <w:sz w:val="26"/>
          <w:szCs w:val="26"/>
        </w:rPr>
        <w:t>):</w:t>
      </w:r>
    </w:p>
    <w:p w14:paraId="146861D2"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t0</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time.time()</w:t>
      </w:r>
    </w:p>
    <w:p w14:paraId="037D7176" w14:textId="77777777" w:rsidR="003B261E" w:rsidRDefault="00000000">
      <w:pPr>
        <w:shd w:val="clear" w:color="auto" w:fill="1F1F1F"/>
        <w:spacing w:line="325" w:lineRule="auto"/>
        <w:ind w:left="720"/>
        <w:rPr>
          <w:rFonts w:ascii="Courier New" w:eastAsia="Courier New" w:hAnsi="Courier New" w:cs="Courier New"/>
          <w:color w:val="C586C0"/>
          <w:sz w:val="26"/>
          <w:szCs w:val="26"/>
        </w:rPr>
      </w:pPr>
      <w:r>
        <w:rPr>
          <w:rFonts w:ascii="Courier New" w:eastAsia="Courier New" w:hAnsi="Courier New" w:cs="Courier New"/>
          <w:color w:val="CCCCCC"/>
          <w:sz w:val="26"/>
          <w:szCs w:val="26"/>
        </w:rPr>
        <w:t xml:space="preserve">    </w:t>
      </w:r>
      <w:r>
        <w:rPr>
          <w:rFonts w:ascii="Courier New" w:eastAsia="Courier New" w:hAnsi="Courier New" w:cs="Courier New"/>
          <w:color w:val="C586C0"/>
          <w:sz w:val="26"/>
          <w:szCs w:val="26"/>
        </w:rPr>
        <w:t>yield</w:t>
      </w:r>
    </w:p>
    <w:p w14:paraId="7E7669DF" w14:textId="77777777" w:rsidR="003B261E" w:rsidRDefault="00000000">
      <w:pPr>
        <w:shd w:val="clear" w:color="auto" w:fill="1F1F1F"/>
        <w:spacing w:line="325" w:lineRule="auto"/>
        <w:ind w:left="720"/>
        <w:rPr>
          <w:rFonts w:ascii="Courier New" w:eastAsia="Courier New" w:hAnsi="Courier New" w:cs="Courier New"/>
          <w:color w:val="CCCCCC"/>
          <w:sz w:val="26"/>
          <w:szCs w:val="26"/>
        </w:rPr>
      </w:pPr>
      <w:r>
        <w:rPr>
          <w:rFonts w:ascii="Courier New" w:eastAsia="Courier New" w:hAnsi="Courier New" w:cs="Courier New"/>
          <w:color w:val="CCCCCC"/>
          <w:sz w:val="26"/>
          <w:szCs w:val="26"/>
        </w:rPr>
        <w:t xml:space="preserve">    </w:t>
      </w:r>
      <w:r>
        <w:rPr>
          <w:rFonts w:ascii="Courier New" w:eastAsia="Courier New" w:hAnsi="Courier New" w:cs="Courier New"/>
          <w:color w:val="DCDCAA"/>
          <w:sz w:val="26"/>
          <w:szCs w:val="26"/>
        </w:rPr>
        <w:t>print</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w:t>
      </w:r>
      <w:r>
        <w:rPr>
          <w:rFonts w:ascii="Courier New" w:eastAsia="Courier New" w:hAnsi="Courier New" w:cs="Courier New"/>
          <w:color w:val="569CD6"/>
          <w:sz w:val="26"/>
          <w:szCs w:val="26"/>
        </w:rPr>
        <w:t>{}</w:t>
      </w:r>
      <w:r>
        <w:rPr>
          <w:rFonts w:ascii="Courier New" w:eastAsia="Courier New" w:hAnsi="Courier New" w:cs="Courier New"/>
          <w:color w:val="CE9178"/>
          <w:sz w:val="26"/>
          <w:szCs w:val="26"/>
        </w:rPr>
        <w:t xml:space="preserve"> - done in </w:t>
      </w:r>
      <w:r>
        <w:rPr>
          <w:rFonts w:ascii="Courier New" w:eastAsia="Courier New" w:hAnsi="Courier New" w:cs="Courier New"/>
          <w:color w:val="569CD6"/>
          <w:sz w:val="26"/>
          <w:szCs w:val="26"/>
        </w:rPr>
        <w:t>{:.0f}</w:t>
      </w:r>
      <w:r>
        <w:rPr>
          <w:rFonts w:ascii="Courier New" w:eastAsia="Courier New" w:hAnsi="Courier New" w:cs="Courier New"/>
          <w:color w:val="CE9178"/>
          <w:sz w:val="26"/>
          <w:szCs w:val="26"/>
        </w:rPr>
        <w:t>s"</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format</w:t>
      </w:r>
      <w:r>
        <w:rPr>
          <w:rFonts w:ascii="Courier New" w:eastAsia="Courier New" w:hAnsi="Courier New" w:cs="Courier New"/>
          <w:color w:val="CCCCCC"/>
          <w:sz w:val="26"/>
          <w:szCs w:val="26"/>
        </w:rPr>
        <w:t>(</w:t>
      </w:r>
      <w:r>
        <w:rPr>
          <w:rFonts w:ascii="Courier New" w:eastAsia="Courier New" w:hAnsi="Courier New" w:cs="Courier New"/>
          <w:color w:val="9CDCFE"/>
          <w:sz w:val="26"/>
          <w:szCs w:val="26"/>
        </w:rPr>
        <w:t>title</w:t>
      </w:r>
      <w:r>
        <w:rPr>
          <w:rFonts w:ascii="Courier New" w:eastAsia="Courier New" w:hAnsi="Courier New" w:cs="Courier New"/>
          <w:color w:val="CCCCCC"/>
          <w:sz w:val="26"/>
          <w:szCs w:val="26"/>
        </w:rPr>
        <w:t xml:space="preserve">, time.time()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9CDCFE"/>
          <w:sz w:val="26"/>
          <w:szCs w:val="26"/>
        </w:rPr>
        <w:t>t0</w:t>
      </w:r>
      <w:r>
        <w:rPr>
          <w:rFonts w:ascii="Courier New" w:eastAsia="Courier New" w:hAnsi="Courier New" w:cs="Courier New"/>
          <w:color w:val="CCCCCC"/>
          <w:sz w:val="26"/>
          <w:szCs w:val="26"/>
        </w:rPr>
        <w:t>))</w:t>
      </w:r>
    </w:p>
    <w:p w14:paraId="1FC87E15" w14:textId="77777777" w:rsidR="003B261E" w:rsidRDefault="003B261E">
      <w:pPr>
        <w:shd w:val="clear" w:color="auto" w:fill="1F1F1F"/>
        <w:spacing w:line="325" w:lineRule="auto"/>
        <w:ind w:left="720"/>
        <w:rPr>
          <w:rFonts w:ascii="Courier New" w:eastAsia="Courier New" w:hAnsi="Courier New" w:cs="Courier New"/>
          <w:color w:val="9CDCFE"/>
          <w:sz w:val="21"/>
          <w:szCs w:val="21"/>
        </w:rPr>
      </w:pPr>
    </w:p>
    <w:p w14:paraId="6999BF06" w14:textId="77777777" w:rsidR="003B261E" w:rsidRDefault="00000000">
      <w:pPr>
        <w:shd w:val="clear" w:color="auto" w:fill="1F1F1F"/>
        <w:spacing w:line="325" w:lineRule="auto"/>
        <w:ind w:left="720"/>
        <w:rPr>
          <w:rFonts w:ascii="Courier New" w:eastAsia="Courier New" w:hAnsi="Courier New" w:cs="Courier New"/>
          <w:color w:val="6A9955"/>
          <w:sz w:val="26"/>
          <w:szCs w:val="26"/>
        </w:rPr>
      </w:pPr>
      <w:r>
        <w:rPr>
          <w:rFonts w:ascii="Courier New" w:eastAsia="Courier New" w:hAnsi="Courier New" w:cs="Courier New"/>
          <w:color w:val="6A9955"/>
          <w:sz w:val="26"/>
          <w:szCs w:val="26"/>
        </w:rPr>
        <w:t>#ignore warning messages</w:t>
      </w:r>
    </w:p>
    <w:p w14:paraId="4A422963" w14:textId="77777777" w:rsidR="003B261E" w:rsidRDefault="00000000">
      <w:pPr>
        <w:shd w:val="clear" w:color="auto" w:fill="1F1F1F"/>
        <w:spacing w:line="325" w:lineRule="auto"/>
        <w:ind w:left="720"/>
        <w:rPr>
          <w:rFonts w:ascii="Courier New" w:eastAsia="Courier New" w:hAnsi="Courier New" w:cs="Courier New"/>
          <w:color w:val="4EC9B0"/>
          <w:sz w:val="26"/>
          <w:szCs w:val="26"/>
        </w:rPr>
      </w:pPr>
      <w:r>
        <w:rPr>
          <w:rFonts w:ascii="Courier New" w:eastAsia="Courier New" w:hAnsi="Courier New" w:cs="Courier New"/>
          <w:color w:val="C586C0"/>
          <w:sz w:val="26"/>
          <w:szCs w:val="26"/>
        </w:rPr>
        <w:t>import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warnings</w:t>
      </w:r>
    </w:p>
    <w:p w14:paraId="673A9D7E" w14:textId="77777777" w:rsidR="003B261E" w:rsidRDefault="00000000">
      <w:pPr>
        <w:shd w:val="clear" w:color="auto" w:fill="1F1F1F"/>
        <w:spacing w:line="325" w:lineRule="auto"/>
        <w:ind w:left="720"/>
        <w:rPr>
          <w:rFonts w:ascii="Courier New" w:eastAsia="Courier New" w:hAnsi="Courier New" w:cs="Courier New"/>
          <w:color w:val="9CDCFE"/>
          <w:sz w:val="21"/>
          <w:szCs w:val="21"/>
        </w:rPr>
      </w:pPr>
      <w:r>
        <w:rPr>
          <w:rFonts w:ascii="Courier New" w:eastAsia="Courier New" w:hAnsi="Courier New" w:cs="Courier New"/>
          <w:color w:val="9CDCFE"/>
          <w:sz w:val="21"/>
          <w:szCs w:val="21"/>
        </w:rPr>
        <w:t>warnings.filterwarnings('ignore')</w:t>
      </w:r>
    </w:p>
    <w:p w14:paraId="4EB8E581"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264973EF" w14:textId="77777777" w:rsidR="003B261E" w:rsidRDefault="00000000">
      <w:pPr>
        <w:rPr>
          <w:rFonts w:ascii="Courier New" w:eastAsia="Courier New" w:hAnsi="Courier New" w:cs="Courier New"/>
          <w:color w:val="9CDCFE"/>
          <w:sz w:val="21"/>
          <w:szCs w:val="21"/>
        </w:rPr>
      </w:pPr>
      <w:r>
        <w:rPr>
          <w:rFonts w:ascii="Times New Roman" w:eastAsia="Times New Roman" w:hAnsi="Times New Roman" w:cs="Times New Roman"/>
          <w:sz w:val="26"/>
          <w:szCs w:val="26"/>
        </w:rPr>
        <w:tab/>
        <w:t>2.2 Load dữ liệu</w:t>
      </w:r>
    </w:p>
    <w:p w14:paraId="6AF16B24" w14:textId="77777777" w:rsidR="003B261E" w:rsidRDefault="00000000">
      <w:pPr>
        <w:shd w:val="clear" w:color="auto" w:fill="1F1F1F"/>
        <w:spacing w:line="325" w:lineRule="auto"/>
        <w:ind w:left="720"/>
        <w:rPr>
          <w:rFonts w:ascii="Courier New" w:eastAsia="Courier New" w:hAnsi="Courier New" w:cs="Courier New"/>
          <w:color w:val="9CDCFE"/>
          <w:sz w:val="26"/>
          <w:szCs w:val="26"/>
        </w:rPr>
      </w:pPr>
      <w:r>
        <w:rPr>
          <w:rFonts w:ascii="Courier New" w:eastAsia="Courier New" w:hAnsi="Courier New" w:cs="Courier New"/>
          <w:color w:val="9CDCFE"/>
          <w:sz w:val="26"/>
          <w:szCs w:val="26"/>
        </w:rPr>
        <w:t>data</w:t>
      </w:r>
      <w:r>
        <w:rPr>
          <w:rFonts w:ascii="Courier New" w:eastAsia="Courier New" w:hAnsi="Courier New" w:cs="Courier New"/>
          <w:color w:val="CCCCCC"/>
          <w:sz w:val="26"/>
          <w:szCs w:val="26"/>
        </w:rPr>
        <w:t xml:space="preserve"> </w:t>
      </w:r>
      <w:r>
        <w:rPr>
          <w:rFonts w:ascii="Courier New" w:eastAsia="Courier New" w:hAnsi="Courier New" w:cs="Courier New"/>
          <w:color w:val="D4D4D4"/>
          <w:sz w:val="26"/>
          <w:szCs w:val="26"/>
        </w:rPr>
        <w:t>=</w:t>
      </w:r>
      <w:r>
        <w:rPr>
          <w:rFonts w:ascii="Courier New" w:eastAsia="Courier New" w:hAnsi="Courier New" w:cs="Courier New"/>
          <w:color w:val="CCCCCC"/>
          <w:sz w:val="26"/>
          <w:szCs w:val="26"/>
        </w:rPr>
        <w:t xml:space="preserve"> </w:t>
      </w:r>
      <w:r>
        <w:rPr>
          <w:rFonts w:ascii="Courier New" w:eastAsia="Courier New" w:hAnsi="Courier New" w:cs="Courier New"/>
          <w:color w:val="4EC9B0"/>
          <w:sz w:val="26"/>
          <w:szCs w:val="26"/>
        </w:rPr>
        <w:t>pd</w:t>
      </w:r>
      <w:r>
        <w:rPr>
          <w:rFonts w:ascii="Courier New" w:eastAsia="Courier New" w:hAnsi="Courier New" w:cs="Courier New"/>
          <w:color w:val="CCCCCC"/>
          <w:sz w:val="26"/>
          <w:szCs w:val="26"/>
        </w:rPr>
        <w:t>.</w:t>
      </w:r>
      <w:r>
        <w:rPr>
          <w:rFonts w:ascii="Courier New" w:eastAsia="Courier New" w:hAnsi="Courier New" w:cs="Courier New"/>
          <w:color w:val="DCDCAA"/>
          <w:sz w:val="26"/>
          <w:szCs w:val="26"/>
        </w:rPr>
        <w:t>read_csv</w:t>
      </w:r>
      <w:r>
        <w:rPr>
          <w:rFonts w:ascii="Courier New" w:eastAsia="Courier New" w:hAnsi="Courier New" w:cs="Courier New"/>
          <w:color w:val="CCCCCC"/>
          <w:sz w:val="26"/>
          <w:szCs w:val="26"/>
        </w:rPr>
        <w:t>(</w:t>
      </w:r>
      <w:r>
        <w:rPr>
          <w:rFonts w:ascii="Courier New" w:eastAsia="Courier New" w:hAnsi="Courier New" w:cs="Courier New"/>
          <w:color w:val="CE9178"/>
          <w:sz w:val="26"/>
          <w:szCs w:val="26"/>
        </w:rPr>
        <w:t>'diabetes.csv'</w:t>
      </w:r>
      <w:r>
        <w:rPr>
          <w:rFonts w:ascii="Courier New" w:eastAsia="Courier New" w:hAnsi="Courier New" w:cs="Courier New"/>
          <w:color w:val="CCCCCC"/>
          <w:sz w:val="26"/>
          <w:szCs w:val="26"/>
        </w:rPr>
        <w:t>)</w:t>
      </w:r>
    </w:p>
    <w:p w14:paraId="4AA843AE" w14:textId="77777777" w:rsidR="003B261E" w:rsidRDefault="003B261E">
      <w:pPr>
        <w:pStyle w:val="Heading3"/>
        <w:rPr>
          <w:rFonts w:ascii="Times New Roman" w:eastAsia="Times New Roman" w:hAnsi="Times New Roman" w:cs="Times New Roman"/>
          <w:sz w:val="26"/>
          <w:szCs w:val="26"/>
        </w:rPr>
      </w:pPr>
      <w:bookmarkStart w:id="26" w:name="_heading=h.f1ermackrqmd" w:colFirst="0" w:colLast="0"/>
      <w:bookmarkEnd w:id="26"/>
    </w:p>
    <w:p w14:paraId="343950F0"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3.EDA</w:t>
      </w:r>
    </w:p>
    <w:p w14:paraId="15E2E227"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3.1 Glucose and Age</w:t>
      </w:r>
    </w:p>
    <w:p w14:paraId="3C0AB947"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12F6D1C" wp14:editId="5379AD8D">
            <wp:extent cx="5731200" cy="1676400"/>
            <wp:effectExtent l="0" t="0" r="0" b="0"/>
            <wp:docPr id="184372219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1"/>
                    <a:srcRect/>
                    <a:stretch>
                      <a:fillRect/>
                    </a:stretch>
                  </pic:blipFill>
                  <pic:spPr>
                    <a:xfrm>
                      <a:off x="0" y="0"/>
                      <a:ext cx="5731200" cy="1676400"/>
                    </a:xfrm>
                    <a:prstGeom prst="rect">
                      <a:avLst/>
                    </a:prstGeom>
                    <a:ln/>
                  </pic:spPr>
                </pic:pic>
              </a:graphicData>
            </a:graphic>
          </wp:inline>
        </w:drawing>
      </w:r>
    </w:p>
    <w:p w14:paraId="02729ABC"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khỏe mạnh tập trung ở độ tuổi &lt;= 30 và mức glucose &lt;= 120.</w:t>
      </w:r>
    </w:p>
    <w:p w14:paraId="01A6CBC8" w14:textId="77777777" w:rsidR="003B261E" w:rsidRDefault="003B261E">
      <w:pPr>
        <w:rPr>
          <w:rFonts w:ascii="Times New Roman" w:eastAsia="Times New Roman" w:hAnsi="Times New Roman" w:cs="Times New Roman"/>
          <w:sz w:val="26"/>
          <w:szCs w:val="26"/>
        </w:rPr>
      </w:pPr>
    </w:p>
    <w:p w14:paraId="76E474F2"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E03E704" wp14:editId="76C27AC3">
            <wp:extent cx="5731200" cy="4051300"/>
            <wp:effectExtent l="0" t="0" r="0" b="0"/>
            <wp:docPr id="18437221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2"/>
                    <a:srcRect/>
                    <a:stretch>
                      <a:fillRect/>
                    </a:stretch>
                  </pic:blipFill>
                  <pic:spPr>
                    <a:xfrm>
                      <a:off x="0" y="0"/>
                      <a:ext cx="5731200" cy="4051300"/>
                    </a:xfrm>
                    <a:prstGeom prst="rect">
                      <a:avLst/>
                    </a:prstGeom>
                    <a:ln/>
                  </pic:spPr>
                </pic:pic>
              </a:graphicData>
            </a:graphic>
          </wp:inline>
        </w:drawing>
      </w:r>
    </w:p>
    <w:p w14:paraId="35676F14"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3.2 Chỉ số khối cơ thể (BMI)</w:t>
      </w:r>
    </w:p>
    <w:p w14:paraId="5C1D3326"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Theo Wikipedia, Chỉ số khối cơ thể (BMI) hoặc chỉ số Quetelet là một giá trị được tính từ khối lượng (cân nặng) và chiều cao của một cá nhân. BMI được định nghĩa là khối lượng cơ thể chia cho bình phương chiều cao, và được biểu thị thống nhất theo đơn vị kg/m², với khối lượng tính bằng kilogam và chiều cao tính bằng mét.</w:t>
      </w:r>
    </w:p>
    <w:p w14:paraId="67400D52" w14:textId="77777777" w:rsidR="003B261E" w:rsidRDefault="003B261E">
      <w:pPr>
        <w:ind w:left="720"/>
        <w:rPr>
          <w:rFonts w:ascii="Times New Roman" w:eastAsia="Times New Roman" w:hAnsi="Times New Roman" w:cs="Times New Roman"/>
          <w:sz w:val="26"/>
          <w:szCs w:val="26"/>
        </w:rPr>
      </w:pPr>
    </w:p>
    <w:p w14:paraId="1F4BFECC"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Giới hạn 30 kg/m² được coi là ngưỡng cho béo phì</w:t>
      </w:r>
    </w:p>
    <w:p w14:paraId="417AA330"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DEC83DA" wp14:editId="158B0329">
            <wp:extent cx="5731200" cy="1663700"/>
            <wp:effectExtent l="0" t="0" r="0" b="0"/>
            <wp:docPr id="18437221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3"/>
                    <a:srcRect/>
                    <a:stretch>
                      <a:fillRect/>
                    </a:stretch>
                  </pic:blipFill>
                  <pic:spPr>
                    <a:xfrm>
                      <a:off x="0" y="0"/>
                      <a:ext cx="5731200" cy="1663700"/>
                    </a:xfrm>
                    <a:prstGeom prst="rect">
                      <a:avLst/>
                    </a:prstGeom>
                    <a:ln/>
                  </pic:spPr>
                </pic:pic>
              </a:graphicData>
            </a:graphic>
          </wp:inline>
        </w:drawing>
      </w:r>
    </w:p>
    <w:p w14:paraId="18D3426E" w14:textId="77777777" w:rsidR="003B261E" w:rsidRDefault="003B261E">
      <w:pPr>
        <w:rPr>
          <w:rFonts w:ascii="Times New Roman" w:eastAsia="Times New Roman" w:hAnsi="Times New Roman" w:cs="Times New Roman"/>
          <w:sz w:val="26"/>
          <w:szCs w:val="26"/>
        </w:rPr>
      </w:pPr>
    </w:p>
    <w:p w14:paraId="7BA82F34" w14:textId="77777777" w:rsidR="003B261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ngắn gọn từ góc nhìn dữ liệu:</w:t>
      </w:r>
    </w:p>
    <w:p w14:paraId="7E27D566"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bố tập trung ở mật độ 0.996-0.998 và chất lượng 5-6, với xác suất tích lũy đạt 0.95 ở mật độ 1.000.</w:t>
      </w:r>
    </w:p>
    <w:p w14:paraId="59329F77"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Chất lượng cao (7-8) hiếm, chủ yếu ở mật độ &lt;0.996.</w:t>
      </w:r>
    </w:p>
    <w:p w14:paraId="061C8A5A"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Mật độ trung bình (0.996-0.998) tương quan với chất lượng trung bình (5-6), trong khi mật độ thấp (&lt;0.996) hiếm và liên quan đến chất lượng cao.</w:t>
      </w:r>
    </w:p>
    <w:p w14:paraId="0FF44450"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3.3 Pregnancies and Age</w:t>
      </w:r>
    </w:p>
    <w:p w14:paraId="28ED6B95" w14:textId="77777777" w:rsidR="003B261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110501E1" wp14:editId="0825E13E">
            <wp:extent cx="5731200" cy="1676400"/>
            <wp:effectExtent l="0" t="0" r="0" b="0"/>
            <wp:docPr id="184372226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4"/>
                    <a:srcRect/>
                    <a:stretch>
                      <a:fillRect/>
                    </a:stretch>
                  </pic:blipFill>
                  <pic:spPr>
                    <a:xfrm>
                      <a:off x="0" y="0"/>
                      <a:ext cx="5731200" cy="1676400"/>
                    </a:xfrm>
                    <a:prstGeom prst="rect">
                      <a:avLst/>
                    </a:prstGeom>
                    <a:ln/>
                  </pic:spPr>
                </pic:pic>
              </a:graphicData>
            </a:graphic>
          </wp:inline>
        </w:drawing>
      </w:r>
    </w:p>
    <w:p w14:paraId="374507A6"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bố cơ bản</w:t>
      </w:r>
      <w:r>
        <w:rPr>
          <w:rFonts w:ascii="Times New Roman" w:eastAsia="Times New Roman" w:hAnsi="Times New Roman" w:cs="Times New Roman"/>
          <w:sz w:val="26"/>
          <w:szCs w:val="26"/>
        </w:rPr>
        <w:t>:</w:t>
      </w:r>
    </w:p>
    <w:p w14:paraId="6E4340F2"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Fixed Acidity</w:t>
      </w:r>
      <w:r>
        <w:rPr>
          <w:rFonts w:ascii="Times New Roman" w:eastAsia="Times New Roman" w:hAnsi="Times New Roman" w:cs="Times New Roman"/>
          <w:sz w:val="26"/>
          <w:szCs w:val="26"/>
        </w:rPr>
        <w:t>: Tập trung 6-9, lệch phải, phần lớn ở mức thấp, cho thấy xu hướng axit cố định ổn định.</w:t>
      </w:r>
    </w:p>
    <w:p w14:paraId="251F755C"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Volatile Acidity</w:t>
      </w:r>
      <w:r>
        <w:rPr>
          <w:rFonts w:ascii="Times New Roman" w:eastAsia="Times New Roman" w:hAnsi="Times New Roman" w:cs="Times New Roman"/>
          <w:sz w:val="26"/>
          <w:szCs w:val="26"/>
        </w:rPr>
        <w:t>: Tập trung 0.4-0.6, phân bố gần đối xứng, ít biến thiên.</w:t>
      </w:r>
    </w:p>
    <w:p w14:paraId="42E5FE33"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Alcohol</w:t>
      </w:r>
      <w:r>
        <w:rPr>
          <w:rFonts w:ascii="Times New Roman" w:eastAsia="Times New Roman" w:hAnsi="Times New Roman" w:cs="Times New Roman"/>
          <w:sz w:val="26"/>
          <w:szCs w:val="26"/>
        </w:rPr>
        <w:t>: Tập trung 9-11, lệch phải, với đuôi dài ở mức cao, gợi ý tiềm năng ảnh hưởng đến chất lượng.</w:t>
      </w:r>
    </w:p>
    <w:p w14:paraId="0C55B1B6"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Quality</w:t>
      </w:r>
      <w:r>
        <w:rPr>
          <w:rFonts w:ascii="Times New Roman" w:eastAsia="Times New Roman" w:hAnsi="Times New Roman" w:cs="Times New Roman"/>
          <w:sz w:val="26"/>
          <w:szCs w:val="26"/>
        </w:rPr>
        <w:t>: Tập trung 5-6, lệch nhẹ, chiếm phần lớn dữ liệu, cho thấy chất lượng trung bình là phổ biến.</w:t>
      </w:r>
    </w:p>
    <w:p w14:paraId="4E8F5C06"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Quan hệ giữa các biến</w:t>
      </w:r>
      <w:r>
        <w:rPr>
          <w:rFonts w:ascii="Times New Roman" w:eastAsia="Times New Roman" w:hAnsi="Times New Roman" w:cs="Times New Roman"/>
          <w:sz w:val="26"/>
          <w:szCs w:val="26"/>
        </w:rPr>
        <w:t>:</w:t>
      </w:r>
    </w:p>
    <w:p w14:paraId="6CCA21E7"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Alcohol vs Quality</w:t>
      </w:r>
      <w:r>
        <w:rPr>
          <w:rFonts w:ascii="Times New Roman" w:eastAsia="Times New Roman" w:hAnsi="Times New Roman" w:cs="Times New Roman"/>
          <w:sz w:val="26"/>
          <w:szCs w:val="26"/>
        </w:rPr>
        <w:t>: Xu hướng tăng nhẹ chất lượng (5-7) khi cồn tăng (9-14), ám chỉ tương quan dương yếu.</w:t>
      </w:r>
    </w:p>
    <w:p w14:paraId="21837EF3"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Fixed Acidity vs Quality</w:t>
      </w:r>
      <w:r>
        <w:rPr>
          <w:rFonts w:ascii="Times New Roman" w:eastAsia="Times New Roman" w:hAnsi="Times New Roman" w:cs="Times New Roman"/>
          <w:sz w:val="26"/>
          <w:szCs w:val="26"/>
        </w:rPr>
        <w:t>: Không có xu hướng rõ ràng, nhưng chất lượng cao (7-8) thường ở mức axit thấp (&lt;6).</w:t>
      </w:r>
    </w:p>
    <w:p w14:paraId="4CA9F6A2"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Density vs Quality</w:t>
      </w:r>
      <w:r>
        <w:rPr>
          <w:rFonts w:ascii="Times New Roman" w:eastAsia="Times New Roman" w:hAnsi="Times New Roman" w:cs="Times New Roman"/>
          <w:sz w:val="26"/>
          <w:szCs w:val="26"/>
        </w:rPr>
        <w:t>: Mật độ 0.996-0.998 tương quan với chất lượng 5-6, giảm dần ở mức cao.</w:t>
      </w:r>
    </w:p>
    <w:p w14:paraId="2F679432"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Quan sát ban đầu</w:t>
      </w:r>
      <w:r>
        <w:rPr>
          <w:rFonts w:ascii="Times New Roman" w:eastAsia="Times New Roman" w:hAnsi="Times New Roman" w:cs="Times New Roman"/>
          <w:sz w:val="26"/>
          <w:szCs w:val="26"/>
        </w:rPr>
        <w:t>:</w:t>
      </w:r>
    </w:p>
    <w:p w14:paraId="33AD18DB"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có xu hướng tập trung ở các giá trị trung bình, với biến thiên lớn ở cồn và axit citric.</w:t>
      </w:r>
    </w:p>
    <w:p w14:paraId="129F6978"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Chất lượng cao (7-8) hiếm, thường gắn với cồn cao và axit thấp, gợi ý cần khám phá thêm tương quan phức tạp.</w:t>
      </w:r>
    </w:p>
    <w:p w14:paraId="089DE741"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EDA ban đầu cho thấy cồn có thể là yếu tố chính ảnh hưởng đến chất lượng, trong khi các biến khác như axit và mật độ cần phân tích sâu hơn để xác định vai trò.</w:t>
      </w:r>
    </w:p>
    <w:p w14:paraId="2CBD671B"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3.4 Glucose and BloodPressure</w:t>
      </w:r>
    </w:p>
    <w:p w14:paraId="79293D03"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03ECC75" wp14:editId="74368289">
            <wp:extent cx="5731200" cy="1676400"/>
            <wp:effectExtent l="0" t="0" r="0" b="0"/>
            <wp:docPr id="184372223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5"/>
                    <a:srcRect/>
                    <a:stretch>
                      <a:fillRect/>
                    </a:stretch>
                  </pic:blipFill>
                  <pic:spPr>
                    <a:xfrm>
                      <a:off x="0" y="0"/>
                      <a:ext cx="5731200" cy="1676400"/>
                    </a:xfrm>
                    <a:prstGeom prst="rect">
                      <a:avLst/>
                    </a:prstGeom>
                    <a:ln/>
                  </pic:spPr>
                </pic:pic>
              </a:graphicData>
            </a:graphic>
          </wp:inline>
        </w:drawing>
      </w:r>
    </w:p>
    <w:p w14:paraId="3E16A3DC" w14:textId="77777777" w:rsidR="003B261E" w:rsidRDefault="00000000">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khỏe mạnh có huyết áp ≤ 80 và lượng đường trong máu ≤ 105.</w:t>
      </w:r>
    </w:p>
    <w:p w14:paraId="05990DDC"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A3AC065" wp14:editId="6AF3E1FE">
            <wp:extent cx="5731200" cy="4013200"/>
            <wp:effectExtent l="0" t="0" r="0" b="0"/>
            <wp:docPr id="184372214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6"/>
                    <a:srcRect/>
                    <a:stretch>
                      <a:fillRect/>
                    </a:stretch>
                  </pic:blipFill>
                  <pic:spPr>
                    <a:xfrm>
                      <a:off x="0" y="0"/>
                      <a:ext cx="5731200" cy="4013200"/>
                    </a:xfrm>
                    <a:prstGeom prst="rect">
                      <a:avLst/>
                    </a:prstGeom>
                    <a:ln/>
                  </pic:spPr>
                </pic:pic>
              </a:graphicData>
            </a:graphic>
          </wp:inline>
        </w:drawing>
      </w:r>
    </w:p>
    <w:p w14:paraId="5BB569B7" w14:textId="77777777" w:rsidR="003B261E" w:rsidRDefault="00000000">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3.5 SkinThickness</w:t>
      </w:r>
    </w:p>
    <w:p w14:paraId="59A5858B"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931BE6B" wp14:editId="7462CD22">
            <wp:extent cx="5731200" cy="1676400"/>
            <wp:effectExtent l="0" t="0" r="0" b="0"/>
            <wp:docPr id="184372222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7"/>
                    <a:srcRect/>
                    <a:stretch>
                      <a:fillRect/>
                    </a:stretch>
                  </pic:blipFill>
                  <pic:spPr>
                    <a:xfrm>
                      <a:off x="0" y="0"/>
                      <a:ext cx="5731200" cy="1676400"/>
                    </a:xfrm>
                    <a:prstGeom prst="rect">
                      <a:avLst/>
                    </a:prstGeom>
                    <a:ln/>
                  </pic:spPr>
                </pic:pic>
              </a:graphicData>
            </a:graphic>
          </wp:inline>
        </w:drawing>
      </w:r>
    </w:p>
    <w:p w14:paraId="3E010D33"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bố cơ bản</w:t>
      </w:r>
      <w:r>
        <w:rPr>
          <w:rFonts w:ascii="Times New Roman" w:eastAsia="Times New Roman" w:hAnsi="Times New Roman" w:cs="Times New Roman"/>
          <w:sz w:val="26"/>
          <w:szCs w:val="26"/>
        </w:rPr>
        <w:t>:</w:t>
      </w:r>
    </w:p>
    <w:p w14:paraId="49641FFD"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pH</w:t>
      </w:r>
      <w:r>
        <w:rPr>
          <w:rFonts w:ascii="Times New Roman" w:eastAsia="Times New Roman" w:hAnsi="Times New Roman" w:cs="Times New Roman"/>
          <w:sz w:val="26"/>
          <w:szCs w:val="26"/>
        </w:rPr>
        <w:t>: Tập trung 3.2-3.4, phân bố đối xứng, chiếm phần lớn dữ liệu.</w:t>
      </w:r>
    </w:p>
    <w:p w14:paraId="212C0B2C"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Residual Sugar</w:t>
      </w:r>
      <w:r>
        <w:rPr>
          <w:rFonts w:ascii="Times New Roman" w:eastAsia="Times New Roman" w:hAnsi="Times New Roman" w:cs="Times New Roman"/>
          <w:sz w:val="26"/>
          <w:szCs w:val="26"/>
        </w:rPr>
        <w:t>: Tập trung 1-3, lệch phải, giảm mạnh ở mức cao (&gt;6).</w:t>
      </w:r>
    </w:p>
    <w:p w14:paraId="31B55DCB"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Quality</w:t>
      </w:r>
      <w:r>
        <w:rPr>
          <w:rFonts w:ascii="Times New Roman" w:eastAsia="Times New Roman" w:hAnsi="Times New Roman" w:cs="Times New Roman"/>
          <w:sz w:val="26"/>
          <w:szCs w:val="26"/>
        </w:rPr>
        <w:t>: Tập trung 5-6, lệch nhẹ, phản ánh chất lượng trung bình phổ biến.</w:t>
      </w:r>
    </w:p>
    <w:p w14:paraId="15DC012D"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Quan hệ giữa các biến</w:t>
      </w:r>
      <w:r>
        <w:rPr>
          <w:rFonts w:ascii="Times New Roman" w:eastAsia="Times New Roman" w:hAnsi="Times New Roman" w:cs="Times New Roman"/>
          <w:sz w:val="26"/>
          <w:szCs w:val="26"/>
        </w:rPr>
        <w:t>:</w:t>
      </w:r>
    </w:p>
    <w:p w14:paraId="3425D950"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pH vs Quality</w:t>
      </w:r>
      <w:r>
        <w:rPr>
          <w:rFonts w:ascii="Times New Roman" w:eastAsia="Times New Roman" w:hAnsi="Times New Roman" w:cs="Times New Roman"/>
          <w:sz w:val="26"/>
          <w:szCs w:val="26"/>
        </w:rPr>
        <w:t>: Chất lượng 5-6 gắn với pH 3.2-3.4, chất lượng cao (7-8) hiếm ở pH &gt;3.4.</w:t>
      </w:r>
    </w:p>
    <w:p w14:paraId="2B0EB438"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Residual Sugar vs Quality</w:t>
      </w:r>
      <w:r>
        <w:rPr>
          <w:rFonts w:ascii="Times New Roman" w:eastAsia="Times New Roman" w:hAnsi="Times New Roman" w:cs="Times New Roman"/>
          <w:sz w:val="26"/>
          <w:szCs w:val="26"/>
        </w:rPr>
        <w:t>: Không có xu hướng rõ ràng, nhưng chất lượng cao (7-8) thường ở đường dư thấp (&lt;3).</w:t>
      </w:r>
    </w:p>
    <w:p w14:paraId="6E24A03B"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Quan sát ban đầu</w:t>
      </w:r>
      <w:r>
        <w:rPr>
          <w:rFonts w:ascii="Times New Roman" w:eastAsia="Times New Roman" w:hAnsi="Times New Roman" w:cs="Times New Roman"/>
          <w:sz w:val="26"/>
          <w:szCs w:val="26"/>
        </w:rPr>
        <w:t>:</w:t>
      </w:r>
    </w:p>
    <w:p w14:paraId="0E23FA1D"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tập trung ở pH và đường dư trung bình thấp, với chất lượng chủ yếu ở mức trung bình.</w:t>
      </w:r>
    </w:p>
    <w:p w14:paraId="153ED59F"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Chất lượng cao hiếm, cần kiểm tra thêm các biến khác như cồn để hiểu rõ hơn.</w:t>
      </w:r>
    </w:p>
    <w:p w14:paraId="2695F940"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pH và đường dư có vai trò hạn chế trong việc dự đoán chất lượng cao, gợi ý cần phân tích sâu hơn với các yếu tố bổ sung.</w:t>
      </w:r>
    </w:p>
    <w:p w14:paraId="6287C079"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t>3.6 SkinThickness and BMI</w:t>
      </w:r>
    </w:p>
    <w:p w14:paraId="0CEFD2F4"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D648F62" wp14:editId="65DD6A28">
            <wp:extent cx="5731200" cy="1638300"/>
            <wp:effectExtent l="0" t="0" r="0" b="0"/>
            <wp:docPr id="184372226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8"/>
                    <a:srcRect/>
                    <a:stretch>
                      <a:fillRect/>
                    </a:stretch>
                  </pic:blipFill>
                  <pic:spPr>
                    <a:xfrm>
                      <a:off x="0" y="0"/>
                      <a:ext cx="5731200" cy="1638300"/>
                    </a:xfrm>
                    <a:prstGeom prst="rect">
                      <a:avLst/>
                    </a:prstGeom>
                    <a:ln/>
                  </pic:spPr>
                </pic:pic>
              </a:graphicData>
            </a:graphic>
          </wp:inline>
        </w:drawing>
      </w:r>
    </w:p>
    <w:p w14:paraId="677C8AD1"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khỏe mạnh có chỉ số BMI &lt; 30 và độ dày da ≤ 20.</w:t>
      </w:r>
    </w:p>
    <w:p w14:paraId="2FE66C43"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A3E6C46" wp14:editId="47CCC146">
            <wp:extent cx="5731200" cy="4051300"/>
            <wp:effectExtent l="0" t="0" r="0" b="0"/>
            <wp:docPr id="184372217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9"/>
                    <a:srcRect/>
                    <a:stretch>
                      <a:fillRect/>
                    </a:stretch>
                  </pic:blipFill>
                  <pic:spPr>
                    <a:xfrm>
                      <a:off x="0" y="0"/>
                      <a:ext cx="5731200" cy="4051300"/>
                    </a:xfrm>
                    <a:prstGeom prst="rect">
                      <a:avLst/>
                    </a:prstGeom>
                    <a:ln/>
                  </pic:spPr>
                </pic:pic>
              </a:graphicData>
            </a:graphic>
          </wp:inline>
        </w:drawing>
      </w:r>
    </w:p>
    <w:p w14:paraId="35D4153E"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t>3.6 Glucose and BMI</w:t>
      </w:r>
    </w:p>
    <w:p w14:paraId="243FA944"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151F8069" wp14:editId="748DF7C9">
            <wp:extent cx="5731200" cy="1663700"/>
            <wp:effectExtent l="0" t="0" r="0" b="0"/>
            <wp:docPr id="184372221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0"/>
                    <a:srcRect/>
                    <a:stretch>
                      <a:fillRect/>
                    </a:stretch>
                  </pic:blipFill>
                  <pic:spPr>
                    <a:xfrm>
                      <a:off x="0" y="0"/>
                      <a:ext cx="5731200" cy="1663700"/>
                    </a:xfrm>
                    <a:prstGeom prst="rect">
                      <a:avLst/>
                    </a:prstGeom>
                    <a:ln/>
                  </pic:spPr>
                </pic:pic>
              </a:graphicData>
            </a:graphic>
          </wp:inline>
        </w:drawing>
      </w:r>
    </w:p>
    <w:p w14:paraId="394D62F4"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567CA57" wp14:editId="79CA29DE">
            <wp:extent cx="5731200" cy="4051300"/>
            <wp:effectExtent l="0" t="0" r="0" b="0"/>
            <wp:docPr id="184372225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1"/>
                    <a:srcRect/>
                    <a:stretch>
                      <a:fillRect/>
                    </a:stretch>
                  </pic:blipFill>
                  <pic:spPr>
                    <a:xfrm>
                      <a:off x="0" y="0"/>
                      <a:ext cx="5731200" cy="4051300"/>
                    </a:xfrm>
                    <a:prstGeom prst="rect">
                      <a:avLst/>
                    </a:prstGeom>
                    <a:ln/>
                  </pic:spPr>
                </pic:pic>
              </a:graphicData>
            </a:graphic>
          </wp:inline>
        </w:drawing>
      </w:r>
    </w:p>
    <w:p w14:paraId="68DA0EE4"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bố cơ bản</w:t>
      </w:r>
      <w:r>
        <w:rPr>
          <w:rFonts w:ascii="Times New Roman" w:eastAsia="Times New Roman" w:hAnsi="Times New Roman" w:cs="Times New Roman"/>
          <w:sz w:val="26"/>
          <w:szCs w:val="26"/>
        </w:rPr>
        <w:t>:</w:t>
      </w:r>
    </w:p>
    <w:p w14:paraId="107A4262"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Alcohol</w:t>
      </w:r>
      <w:r>
        <w:rPr>
          <w:rFonts w:ascii="Times New Roman" w:eastAsia="Times New Roman" w:hAnsi="Times New Roman" w:cs="Times New Roman"/>
          <w:sz w:val="26"/>
          <w:szCs w:val="26"/>
        </w:rPr>
        <w:t>: Tập trung 9-12, lệch phải, với đuôi dài ở mức cao (&gt;12).</w:t>
      </w:r>
    </w:p>
    <w:p w14:paraId="3D515F40"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Total Sulfur Dioxide</w:t>
      </w:r>
      <w:r>
        <w:rPr>
          <w:rFonts w:ascii="Times New Roman" w:eastAsia="Times New Roman" w:hAnsi="Times New Roman" w:cs="Times New Roman"/>
          <w:sz w:val="26"/>
          <w:szCs w:val="26"/>
        </w:rPr>
        <w:t>: Tập trung 20-100, lệch phải rõ rệt, phần lớn ở mức thấp.</w:t>
      </w:r>
    </w:p>
    <w:p w14:paraId="75BFF62F"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Quality</w:t>
      </w:r>
      <w:r>
        <w:rPr>
          <w:rFonts w:ascii="Times New Roman" w:eastAsia="Times New Roman" w:hAnsi="Times New Roman" w:cs="Times New Roman"/>
          <w:sz w:val="26"/>
          <w:szCs w:val="26"/>
        </w:rPr>
        <w:t>: Tập trung 5-6, lệch nhẹ, chiếm ưu thế trong dữ liệu.</w:t>
      </w:r>
    </w:p>
    <w:p w14:paraId="60546468"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Quan hệ giữa các biến</w:t>
      </w:r>
      <w:r>
        <w:rPr>
          <w:rFonts w:ascii="Times New Roman" w:eastAsia="Times New Roman" w:hAnsi="Times New Roman" w:cs="Times New Roman"/>
          <w:sz w:val="26"/>
          <w:szCs w:val="26"/>
        </w:rPr>
        <w:t>:</w:t>
      </w:r>
    </w:p>
    <w:p w14:paraId="209CC306"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Alcohol vs Quality</w:t>
      </w:r>
      <w:r>
        <w:rPr>
          <w:rFonts w:ascii="Times New Roman" w:eastAsia="Times New Roman" w:hAnsi="Times New Roman" w:cs="Times New Roman"/>
          <w:sz w:val="26"/>
          <w:szCs w:val="26"/>
        </w:rPr>
        <w:t>: Chất lượng tăng nhẹ (5-7) khi cồn tăng (9-14), gợi ý tương quan dương yếu.</w:t>
      </w:r>
    </w:p>
    <w:p w14:paraId="38F27D78"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Total Sulfur Dioxide vs Quality</w:t>
      </w:r>
      <w:r>
        <w:rPr>
          <w:rFonts w:ascii="Times New Roman" w:eastAsia="Times New Roman" w:hAnsi="Times New Roman" w:cs="Times New Roman"/>
          <w:sz w:val="26"/>
          <w:szCs w:val="26"/>
        </w:rPr>
        <w:t>: Chất lượng 5-6 phổ biến ở mức lưu huỳnh 20-70, chất lượng cao (7-8) hiếm ở mức &gt;70.</w:t>
      </w:r>
    </w:p>
    <w:p w14:paraId="49C43897"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Quan sát ban đầu</w:t>
      </w:r>
      <w:r>
        <w:rPr>
          <w:rFonts w:ascii="Times New Roman" w:eastAsia="Times New Roman" w:hAnsi="Times New Roman" w:cs="Times New Roman"/>
          <w:sz w:val="26"/>
          <w:szCs w:val="26"/>
        </w:rPr>
        <w:t>:</w:t>
      </w:r>
    </w:p>
    <w:p w14:paraId="07BBC416"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tập trung ở cồn và lưu huỳnh trung bình, với chất lượng chủ yếu ở mức trung bình.</w:t>
      </w:r>
    </w:p>
    <w:p w14:paraId="495E418E"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Chất lượng cao liên quan đến cồn cao và lưu huỳnh thấp, cần khám phá thêm tương tác.</w:t>
      </w:r>
    </w:p>
    <w:p w14:paraId="4005BBF4"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Nhận xét: Cồn có tiềm năng ảnh hưởng tích cực đến chất lượng, trong khi lưu huỳnh cao có thể hạn chế chất lượng, đòi hỏi phân tích sâu hơn.</w:t>
      </w:r>
    </w:p>
    <w:p w14:paraId="3708518A"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3.6 Insulin</w:t>
      </w:r>
    </w:p>
    <w:p w14:paraId="552CE310"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BB527AD" wp14:editId="4FC005C4">
            <wp:extent cx="5731200" cy="1663700"/>
            <wp:effectExtent l="0" t="0" r="0" b="0"/>
            <wp:docPr id="184372216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2"/>
                    <a:srcRect/>
                    <a:stretch>
                      <a:fillRect/>
                    </a:stretch>
                  </pic:blipFill>
                  <pic:spPr>
                    <a:xfrm>
                      <a:off x="0" y="0"/>
                      <a:ext cx="5731200" cy="1663700"/>
                    </a:xfrm>
                    <a:prstGeom prst="rect">
                      <a:avLst/>
                    </a:prstGeom>
                    <a:ln/>
                  </pic:spPr>
                </pic:pic>
              </a:graphicData>
            </a:graphic>
          </wp:inline>
        </w:drawing>
      </w:r>
    </w:p>
    <w:p w14:paraId="360FC50A"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bố cơ bản</w:t>
      </w:r>
      <w:r>
        <w:rPr>
          <w:rFonts w:ascii="Times New Roman" w:eastAsia="Times New Roman" w:hAnsi="Times New Roman" w:cs="Times New Roman"/>
          <w:sz w:val="26"/>
          <w:szCs w:val="26"/>
        </w:rPr>
        <w:t>:</w:t>
      </w:r>
    </w:p>
    <w:p w14:paraId="1606DD83"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Volatile Acidity</w:t>
      </w:r>
      <w:r>
        <w:rPr>
          <w:rFonts w:ascii="Times New Roman" w:eastAsia="Times New Roman" w:hAnsi="Times New Roman" w:cs="Times New Roman"/>
          <w:sz w:val="26"/>
          <w:szCs w:val="26"/>
        </w:rPr>
        <w:t>: Tập trung 0.2-0.6, phân bố gần đối xứng, ổn định ở mức trung bình.</w:t>
      </w:r>
    </w:p>
    <w:p w14:paraId="206CAC01"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Chlorides</w:t>
      </w:r>
      <w:r>
        <w:rPr>
          <w:rFonts w:ascii="Times New Roman" w:eastAsia="Times New Roman" w:hAnsi="Times New Roman" w:cs="Times New Roman"/>
          <w:sz w:val="26"/>
          <w:szCs w:val="26"/>
        </w:rPr>
        <w:t>: Tập trung 0-0.1, lệch phải, giảm mạnh ở mức cao (&gt;0.2).</w:t>
      </w:r>
    </w:p>
    <w:p w14:paraId="040F6BCC"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Quality</w:t>
      </w:r>
      <w:r>
        <w:rPr>
          <w:rFonts w:ascii="Times New Roman" w:eastAsia="Times New Roman" w:hAnsi="Times New Roman" w:cs="Times New Roman"/>
          <w:sz w:val="26"/>
          <w:szCs w:val="26"/>
        </w:rPr>
        <w:t>: Tập trung 5-6, lệch nhẹ, chiếm phần lớn dữ liệu.</w:t>
      </w:r>
    </w:p>
    <w:p w14:paraId="5EA724E2"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Quan hệ giữa các biến</w:t>
      </w:r>
      <w:r>
        <w:rPr>
          <w:rFonts w:ascii="Times New Roman" w:eastAsia="Times New Roman" w:hAnsi="Times New Roman" w:cs="Times New Roman"/>
          <w:sz w:val="26"/>
          <w:szCs w:val="26"/>
        </w:rPr>
        <w:t>:</w:t>
      </w:r>
    </w:p>
    <w:p w14:paraId="4D3EDFA5"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Volatile Acidity vs Quality</w:t>
      </w:r>
      <w:r>
        <w:rPr>
          <w:rFonts w:ascii="Times New Roman" w:eastAsia="Times New Roman" w:hAnsi="Times New Roman" w:cs="Times New Roman"/>
          <w:sz w:val="26"/>
          <w:szCs w:val="26"/>
        </w:rPr>
        <w:t>: Chất lượng 5-6 phổ biến ở axit 0.2-0.6, chất lượng cao (7-8) hiếm ở axit &gt;0.6.</w:t>
      </w:r>
    </w:p>
    <w:p w14:paraId="0016AC37"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Chlorides vs Quality</w:t>
      </w:r>
      <w:r>
        <w:rPr>
          <w:rFonts w:ascii="Times New Roman" w:eastAsia="Times New Roman" w:hAnsi="Times New Roman" w:cs="Times New Roman"/>
          <w:sz w:val="26"/>
          <w:szCs w:val="26"/>
        </w:rPr>
        <w:t>: Chất lượng trung bình (5-6) gắn với clo thấp (0-0.1), chất lượng cao hiếm ở clo cao.</w:t>
      </w:r>
    </w:p>
    <w:p w14:paraId="00D96358"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Quan sát ban đầu</w:t>
      </w:r>
      <w:r>
        <w:rPr>
          <w:rFonts w:ascii="Times New Roman" w:eastAsia="Times New Roman" w:hAnsi="Times New Roman" w:cs="Times New Roman"/>
          <w:sz w:val="26"/>
          <w:szCs w:val="26"/>
        </w:rPr>
        <w:t>:</w:t>
      </w:r>
    </w:p>
    <w:p w14:paraId="2EC4E4A3"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tập trung ở axit dễ bay hơi và clo ở mức thấp đến trung bình, với chất lượng chủ yếu ở 5-6.</w:t>
      </w:r>
    </w:p>
    <w:p w14:paraId="52841527"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Chất lượng cao có xu hướng xuất hiện ở mức axit và clo thấp, cần phân tích thêm các yếu tố khác.</w:t>
      </w:r>
    </w:p>
    <w:p w14:paraId="302C5076"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Axit dễ bay hơi và clo thấp có thể hỗ trợ chất lượng trung bình, nhưng chất lượng cao cần điều kiện cụ thể hơn, đòi hỏi khám phá sâu.</w:t>
      </w:r>
    </w:p>
    <w:p w14:paraId="2F1789CC"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3.7 BloodPressure</w:t>
      </w:r>
    </w:p>
    <w:p w14:paraId="350E232A"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4AA1BF4" wp14:editId="5CFF1AC2">
            <wp:extent cx="5731200" cy="1676400"/>
            <wp:effectExtent l="0" t="0" r="0" b="0"/>
            <wp:docPr id="184372227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93"/>
                    <a:srcRect/>
                    <a:stretch>
                      <a:fillRect/>
                    </a:stretch>
                  </pic:blipFill>
                  <pic:spPr>
                    <a:xfrm>
                      <a:off x="0" y="0"/>
                      <a:ext cx="5731200" cy="1676400"/>
                    </a:xfrm>
                    <a:prstGeom prst="rect">
                      <a:avLst/>
                    </a:prstGeom>
                    <a:ln/>
                  </pic:spPr>
                </pic:pic>
              </a:graphicData>
            </a:graphic>
          </wp:inline>
        </w:drawing>
      </w:r>
    </w:p>
    <w:p w14:paraId="7A67C3BE"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bố cơ bản</w:t>
      </w:r>
      <w:r>
        <w:rPr>
          <w:rFonts w:ascii="Times New Roman" w:eastAsia="Times New Roman" w:hAnsi="Times New Roman" w:cs="Times New Roman"/>
          <w:sz w:val="26"/>
          <w:szCs w:val="26"/>
        </w:rPr>
        <w:t>:</w:t>
      </w:r>
    </w:p>
    <w:p w14:paraId="79CD46C8"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Density</w:t>
      </w:r>
      <w:r>
        <w:rPr>
          <w:rFonts w:ascii="Times New Roman" w:eastAsia="Times New Roman" w:hAnsi="Times New Roman" w:cs="Times New Roman"/>
          <w:sz w:val="26"/>
          <w:szCs w:val="26"/>
        </w:rPr>
        <w:t>: Tập trung 0.996-0.998, phân bố hẹp, ổn định ở mức trung bình.</w:t>
      </w:r>
    </w:p>
    <w:p w14:paraId="5321631C"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pH</w:t>
      </w:r>
      <w:r>
        <w:rPr>
          <w:rFonts w:ascii="Times New Roman" w:eastAsia="Times New Roman" w:hAnsi="Times New Roman" w:cs="Times New Roman"/>
          <w:sz w:val="26"/>
          <w:szCs w:val="26"/>
        </w:rPr>
        <w:t>: Tập trung 3.2-3.4, phân bố đối xứng, chiếm ưu thế trong dữ liệu.</w:t>
      </w:r>
    </w:p>
    <w:p w14:paraId="42E41E23"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Quality</w:t>
      </w:r>
      <w:r>
        <w:rPr>
          <w:rFonts w:ascii="Times New Roman" w:eastAsia="Times New Roman" w:hAnsi="Times New Roman" w:cs="Times New Roman"/>
          <w:sz w:val="26"/>
          <w:szCs w:val="26"/>
        </w:rPr>
        <w:t>: Tập trung 5-6, lệch nhẹ, phản ánh chất lượng trung bình phổ biến.</w:t>
      </w:r>
    </w:p>
    <w:p w14:paraId="4464ECF2"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Quan hệ giữa các biến</w:t>
      </w:r>
      <w:r>
        <w:rPr>
          <w:rFonts w:ascii="Times New Roman" w:eastAsia="Times New Roman" w:hAnsi="Times New Roman" w:cs="Times New Roman"/>
          <w:sz w:val="26"/>
          <w:szCs w:val="26"/>
        </w:rPr>
        <w:t>:</w:t>
      </w:r>
    </w:p>
    <w:p w14:paraId="6EE2DDA6"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Density vs Quality</w:t>
      </w:r>
      <w:r>
        <w:rPr>
          <w:rFonts w:ascii="Times New Roman" w:eastAsia="Times New Roman" w:hAnsi="Times New Roman" w:cs="Times New Roman"/>
          <w:sz w:val="26"/>
          <w:szCs w:val="26"/>
        </w:rPr>
        <w:t>: Chất lượng 5-6 gắn với mật độ 0.996-0.998, chất lượng cao (7-8) hiếm ở mật độ &lt;0.996.</w:t>
      </w:r>
    </w:p>
    <w:p w14:paraId="105E0C10"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pH vs Quality</w:t>
      </w:r>
      <w:r>
        <w:rPr>
          <w:rFonts w:ascii="Times New Roman" w:eastAsia="Times New Roman" w:hAnsi="Times New Roman" w:cs="Times New Roman"/>
          <w:sz w:val="26"/>
          <w:szCs w:val="26"/>
        </w:rPr>
        <w:t>: Chất lượng 5-6 phổ biến ở pH 3.2-3.4, chất lượng cao hiếm ở pH &gt;3.4.</w:t>
      </w:r>
    </w:p>
    <w:p w14:paraId="030184E1"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Quan sát ban đầu</w:t>
      </w:r>
      <w:r>
        <w:rPr>
          <w:rFonts w:ascii="Times New Roman" w:eastAsia="Times New Roman" w:hAnsi="Times New Roman" w:cs="Times New Roman"/>
          <w:sz w:val="26"/>
          <w:szCs w:val="26"/>
        </w:rPr>
        <w:t>:</w:t>
      </w:r>
    </w:p>
    <w:p w14:paraId="6C534EA7"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tập trung ở mật độ và pH trung bình, với chất lượng chủ yếu ở mức 5-6.</w:t>
      </w:r>
    </w:p>
    <w:p w14:paraId="52FD4F3C"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Chất lượng cao có xu hướng xuất hiện ở mật độ và pH thấp hơn, cần phân tích thêm các yếu tố khác.</w:t>
      </w:r>
    </w:p>
    <w:p w14:paraId="5AD59739"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Mật độ và pH ổn định ở mức trung bình tương quan với chất lượng trung bình, trong khi chất lượng cao đòi hỏi điều kiện đặc biệt hơn, cần khám phá sâu.</w:t>
      </w:r>
    </w:p>
    <w:p w14:paraId="4F174B29"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t>3.8 Pregnancies</w:t>
      </w:r>
    </w:p>
    <w:p w14:paraId="4BAB3B7C" w14:textId="77777777" w:rsidR="003B261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1B26A61" wp14:editId="74A7E646">
            <wp:extent cx="5731200" cy="1663700"/>
            <wp:effectExtent l="0" t="0" r="0" b="0"/>
            <wp:docPr id="18437221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4"/>
                    <a:srcRect/>
                    <a:stretch>
                      <a:fillRect/>
                    </a:stretch>
                  </pic:blipFill>
                  <pic:spPr>
                    <a:xfrm>
                      <a:off x="0" y="0"/>
                      <a:ext cx="5731200" cy="1663700"/>
                    </a:xfrm>
                    <a:prstGeom prst="rect">
                      <a:avLst/>
                    </a:prstGeom>
                    <a:ln/>
                  </pic:spPr>
                </pic:pic>
              </a:graphicData>
            </a:graphic>
          </wp:inline>
        </w:drawing>
      </w:r>
    </w:p>
    <w:p w14:paraId="0315EADA"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bố cơ bản</w:t>
      </w:r>
      <w:r>
        <w:rPr>
          <w:rFonts w:ascii="Times New Roman" w:eastAsia="Times New Roman" w:hAnsi="Times New Roman" w:cs="Times New Roman"/>
          <w:sz w:val="26"/>
          <w:szCs w:val="26"/>
        </w:rPr>
        <w:t>:</w:t>
      </w:r>
    </w:p>
    <w:p w14:paraId="7ADF68C3"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Sulphates</w:t>
      </w:r>
      <w:r>
        <w:rPr>
          <w:rFonts w:ascii="Times New Roman" w:eastAsia="Times New Roman" w:hAnsi="Times New Roman" w:cs="Times New Roman"/>
          <w:sz w:val="26"/>
          <w:szCs w:val="26"/>
        </w:rPr>
        <w:t>: Tập trung 0.5-1.0, lệch phải, phần lớn ở mức trung bình.</w:t>
      </w:r>
    </w:p>
    <w:p w14:paraId="67C2EA30"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Alcohol</w:t>
      </w:r>
      <w:r>
        <w:rPr>
          <w:rFonts w:ascii="Times New Roman" w:eastAsia="Times New Roman" w:hAnsi="Times New Roman" w:cs="Times New Roman"/>
          <w:sz w:val="26"/>
          <w:szCs w:val="26"/>
        </w:rPr>
        <w:t>: Tập trung 9-12, lệch phải, với đuôi dài ở mức cao (&gt;12).</w:t>
      </w:r>
    </w:p>
    <w:p w14:paraId="3B9F3331"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Quality</w:t>
      </w:r>
      <w:r>
        <w:rPr>
          <w:rFonts w:ascii="Times New Roman" w:eastAsia="Times New Roman" w:hAnsi="Times New Roman" w:cs="Times New Roman"/>
          <w:sz w:val="26"/>
          <w:szCs w:val="26"/>
        </w:rPr>
        <w:t>: Tập trung 5-6, lệch nhẹ, chiếm ưu thế trong dữ liệu.</w:t>
      </w:r>
    </w:p>
    <w:p w14:paraId="657BAD06"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Quan hệ giữa các biến</w:t>
      </w:r>
      <w:r>
        <w:rPr>
          <w:rFonts w:ascii="Times New Roman" w:eastAsia="Times New Roman" w:hAnsi="Times New Roman" w:cs="Times New Roman"/>
          <w:sz w:val="26"/>
          <w:szCs w:val="26"/>
        </w:rPr>
        <w:t>:</w:t>
      </w:r>
    </w:p>
    <w:p w14:paraId="54A9B14B"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Sulphates vs Quality</w:t>
      </w:r>
      <w:r>
        <w:rPr>
          <w:rFonts w:ascii="Times New Roman" w:eastAsia="Times New Roman" w:hAnsi="Times New Roman" w:cs="Times New Roman"/>
          <w:sz w:val="26"/>
          <w:szCs w:val="26"/>
        </w:rPr>
        <w:t>: Chất lượng 5-6 phổ biến ở sulphates 0.5-1.0, chất lượng cao (7-8) hiếm ở sulphates &gt;1.0.</w:t>
      </w:r>
    </w:p>
    <w:p w14:paraId="0D037C97"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Alcohol vs Quality</w:t>
      </w:r>
      <w:r>
        <w:rPr>
          <w:rFonts w:ascii="Times New Roman" w:eastAsia="Times New Roman" w:hAnsi="Times New Roman" w:cs="Times New Roman"/>
          <w:sz w:val="26"/>
          <w:szCs w:val="26"/>
        </w:rPr>
        <w:t>: Chất lượng tăng nhẹ (5-7) khi cồn tăng (9-14), gợi ý tương quan dương yếu.</w:t>
      </w:r>
    </w:p>
    <w:p w14:paraId="59CF6760"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Quan sát ban đầu</w:t>
      </w:r>
      <w:r>
        <w:rPr>
          <w:rFonts w:ascii="Times New Roman" w:eastAsia="Times New Roman" w:hAnsi="Times New Roman" w:cs="Times New Roman"/>
          <w:sz w:val="26"/>
          <w:szCs w:val="26"/>
        </w:rPr>
        <w:t>:</w:t>
      </w:r>
    </w:p>
    <w:p w14:paraId="04BDA266"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tập trung ở sulphates và cồn trung bình, với chất lượng chủ yếu ở 5-6.</w:t>
      </w:r>
    </w:p>
    <w:p w14:paraId="7A0BD255" w14:textId="77777777" w:rsidR="003B261E"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Chất lượng cao liên quan đến cồn cao và sulphates thấp, cần phân tích sâu hơn để xác nhận.</w:t>
      </w:r>
    </w:p>
    <w:p w14:paraId="3290F852" w14:textId="77777777" w:rsidR="003B261E"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Cồn có thể là yếu tố thúc đẩy chất lượng, trong khi sulphates cao có thể hạn chế, đòi hỏi khám phá thêm tương tác giữa các biến.</w:t>
      </w:r>
    </w:p>
    <w:p w14:paraId="7E933BED" w14:textId="77777777" w:rsidR="003B261E" w:rsidRDefault="00000000">
      <w:pPr>
        <w:pStyle w:val="Heading2"/>
        <w:rPr>
          <w:rFonts w:ascii="Times New Roman" w:eastAsia="Times New Roman" w:hAnsi="Times New Roman" w:cs="Times New Roman"/>
        </w:rPr>
      </w:pPr>
      <w:bookmarkStart w:id="27" w:name="_Toc211011647"/>
      <w:r>
        <w:rPr>
          <w:rFonts w:ascii="Times New Roman" w:eastAsia="Times New Roman" w:hAnsi="Times New Roman" w:cs="Times New Roman"/>
        </w:rPr>
        <w:t>1.3. PHÂN TÍCH ĐƠN BIẾN VÀ HAI BIẾN</w:t>
      </w:r>
      <w:bookmarkEnd w:id="27"/>
    </w:p>
    <w:p w14:paraId="716EE0A4" w14:textId="77777777" w:rsidR="003B261E" w:rsidRDefault="00000000">
      <w:pPr>
        <w:pStyle w:val="Heading3"/>
        <w:rPr>
          <w:rFonts w:ascii="Times New Roman" w:eastAsia="Times New Roman" w:hAnsi="Times New Roman" w:cs="Times New Roman"/>
        </w:rPr>
      </w:pPr>
      <w:bookmarkStart w:id="28" w:name="_Toc211011648"/>
      <w:r>
        <w:rPr>
          <w:rFonts w:ascii="Times New Roman" w:eastAsia="Times New Roman" w:hAnsi="Times New Roman" w:cs="Times New Roman"/>
        </w:rPr>
        <w:t>1.3.1. Ôn tập lý thuyết</w:t>
      </w:r>
      <w:bookmarkEnd w:id="28"/>
    </w:p>
    <w:p w14:paraId="45ACE2FF" w14:textId="77777777" w:rsidR="003B261E" w:rsidRDefault="00000000">
      <w:pPr>
        <w:rPr>
          <w:sz w:val="26"/>
          <w:szCs w:val="26"/>
        </w:rPr>
      </w:pPr>
      <w:r>
        <w:rPr>
          <w:sz w:val="26"/>
          <w:szCs w:val="26"/>
        </w:rPr>
        <w:t>1. Phân tích đơn biến (univariate analysis) là gì? Nó khác gì với phân tích hai biến (bivariate analysis) trong khám phá dữ liệu?</w:t>
      </w:r>
    </w:p>
    <w:p w14:paraId="148D2E60" w14:textId="77777777" w:rsidR="003B261E" w:rsidRDefault="00000000">
      <w:pPr>
        <w:numPr>
          <w:ilvl w:val="0"/>
          <w:numId w:val="9"/>
        </w:numPr>
        <w:rPr>
          <w:sz w:val="26"/>
          <w:szCs w:val="26"/>
        </w:rPr>
      </w:pPr>
      <w:r>
        <w:rPr>
          <w:sz w:val="26"/>
          <w:szCs w:val="26"/>
        </w:rPr>
        <w:t xml:space="preserve">Phân tích đơn biến (univariate analysis) là kỹ thuật thống kê tập trung mô tả và phân tích một biến số duy nhất trong tập dữ liệu để hiểu rõ đặc điểm của biến đó, bao gồm các thông số như giá trị trung bình, </w:t>
      </w:r>
      <w:r>
        <w:rPr>
          <w:sz w:val="26"/>
          <w:szCs w:val="26"/>
        </w:rPr>
        <w:lastRenderedPageBreak/>
        <w:t xml:space="preserve">trung vị, phương sai, độ lệch chuẩn, phân bố, và các giá trị ngoại lệ. Mục đích là để tóm tắt dữ liệu, phát hiện các insight ẩn, hiểu rõ tính chất của dữ liệu và làm nền tảng cho các phân tích phức tạp hơn. </w:t>
      </w:r>
    </w:p>
    <w:p w14:paraId="0738D545" w14:textId="77777777" w:rsidR="003B261E" w:rsidRDefault="00000000">
      <w:pPr>
        <w:numPr>
          <w:ilvl w:val="0"/>
          <w:numId w:val="9"/>
        </w:numPr>
        <w:rPr>
          <w:sz w:val="26"/>
          <w:szCs w:val="26"/>
        </w:rPr>
      </w:pPr>
      <w:r>
        <w:rPr>
          <w:sz w:val="26"/>
          <w:szCs w:val="26"/>
        </w:rPr>
        <w:t>Sự khác nhau giữa phân tích đơn biến (univariate analysis) và phân tích hai biến (bivariate analysis):</w:t>
      </w:r>
      <w:r>
        <w:rPr>
          <w:sz w:val="26"/>
          <w:szCs w:val="26"/>
        </w:rPr>
        <w:br/>
        <w:t>+ Phân tích đơn biến tập trung vào một biến duy nhất để mô tả đặc điểm, phân phối và xu hướng của biến đó</w:t>
      </w:r>
    </w:p>
    <w:p w14:paraId="2A5A7AFB" w14:textId="77777777" w:rsidR="003B261E" w:rsidRDefault="00000000">
      <w:pPr>
        <w:ind w:left="720"/>
        <w:rPr>
          <w:sz w:val="26"/>
          <w:szCs w:val="26"/>
        </w:rPr>
      </w:pPr>
      <w:r>
        <w:rPr>
          <w:sz w:val="26"/>
          <w:szCs w:val="26"/>
        </w:rPr>
        <w:t>+ Phân tích hai biến xem xét mối quan hệ, sự tương quan hoặc khác biệt giữa hai biến, thường là để hiểu tác động của một biến lên biến kia hoặc xem chúng cùng thay đổi như thế nào.</w:t>
      </w:r>
    </w:p>
    <w:p w14:paraId="6C2CAA86" w14:textId="77777777" w:rsidR="003B261E" w:rsidRDefault="003B261E">
      <w:pPr>
        <w:ind w:left="720"/>
        <w:rPr>
          <w:sz w:val="26"/>
          <w:szCs w:val="26"/>
        </w:rPr>
      </w:pPr>
    </w:p>
    <w:p w14:paraId="0896D17E" w14:textId="77777777" w:rsidR="003B261E" w:rsidRDefault="00000000">
      <w:pPr>
        <w:rPr>
          <w:sz w:val="26"/>
          <w:szCs w:val="26"/>
        </w:rPr>
      </w:pPr>
      <w:r>
        <w:rPr>
          <w:sz w:val="26"/>
          <w:szCs w:val="26"/>
        </w:rPr>
        <w:t>2. Các thước đo thống kê nào thường được sử dụng trong phân tích đơn biến (ví dụ: trung bình, trung vị, mode, độ lệch chuẩn)?</w:t>
      </w:r>
    </w:p>
    <w:p w14:paraId="1CEF772A" w14:textId="77777777" w:rsidR="003B261E" w:rsidRDefault="00000000">
      <w:pPr>
        <w:numPr>
          <w:ilvl w:val="0"/>
          <w:numId w:val="1"/>
        </w:numPr>
        <w:rPr>
          <w:sz w:val="26"/>
          <w:szCs w:val="26"/>
        </w:rPr>
      </w:pPr>
      <w:r>
        <w:rPr>
          <w:sz w:val="26"/>
          <w:szCs w:val="26"/>
        </w:rPr>
        <w:t>Các thước đo thường dùng trong phân tích đơn biến gồm:</w:t>
      </w:r>
    </w:p>
    <w:p w14:paraId="29BB3610" w14:textId="77777777" w:rsidR="003B261E" w:rsidRDefault="00000000">
      <w:pPr>
        <w:numPr>
          <w:ilvl w:val="0"/>
          <w:numId w:val="6"/>
        </w:numPr>
        <w:rPr>
          <w:sz w:val="26"/>
          <w:szCs w:val="26"/>
        </w:rPr>
      </w:pPr>
      <w:r>
        <w:rPr>
          <w:sz w:val="26"/>
          <w:szCs w:val="26"/>
        </w:rPr>
        <w:t>Thước đo vị trí (Measures of Central Tendency): bao gồm giá trị trung bình (mean), trung vị (median), mode,...</w:t>
      </w:r>
    </w:p>
    <w:p w14:paraId="0E15D94F" w14:textId="77777777" w:rsidR="003B261E" w:rsidRDefault="00000000">
      <w:pPr>
        <w:numPr>
          <w:ilvl w:val="0"/>
          <w:numId w:val="6"/>
        </w:numPr>
        <w:rPr>
          <w:sz w:val="26"/>
          <w:szCs w:val="26"/>
        </w:rPr>
      </w:pPr>
      <w:r>
        <w:rPr>
          <w:sz w:val="26"/>
          <w:szCs w:val="26"/>
        </w:rPr>
        <w:t>Thước đo phân tán (Measures of Dispersion / Variability): bao gồm range, phương sai (variance), độ lệch chuẩn (Standard Deviation), Hệ số biến thiên (Coefficient of Variation - CV),...</w:t>
      </w:r>
    </w:p>
    <w:p w14:paraId="773E68D6" w14:textId="77777777" w:rsidR="003B261E" w:rsidRDefault="00000000">
      <w:pPr>
        <w:numPr>
          <w:ilvl w:val="0"/>
          <w:numId w:val="6"/>
        </w:numPr>
        <w:rPr>
          <w:sz w:val="26"/>
          <w:szCs w:val="26"/>
        </w:rPr>
      </w:pPr>
      <w:r>
        <w:rPr>
          <w:sz w:val="26"/>
          <w:szCs w:val="26"/>
        </w:rPr>
        <w:t>Thước đo hình dạng phân phối (Measures of Shape): bao gồm Độ lệch (Skewness), Độ nhọn (Kurtosis),...</w:t>
      </w:r>
    </w:p>
    <w:p w14:paraId="3048E256" w14:textId="77777777" w:rsidR="003B261E" w:rsidRDefault="00000000">
      <w:pPr>
        <w:numPr>
          <w:ilvl w:val="0"/>
          <w:numId w:val="6"/>
        </w:numPr>
        <w:rPr>
          <w:sz w:val="26"/>
          <w:szCs w:val="26"/>
        </w:rPr>
      </w:pPr>
      <w:r>
        <w:rPr>
          <w:sz w:val="26"/>
          <w:szCs w:val="26"/>
        </w:rPr>
        <w:t>Thước đo vị trí tương đối (Relative Position): bao gồm Phân vị (Percentile), IQR (Interquartile Range),...</w:t>
      </w:r>
    </w:p>
    <w:p w14:paraId="771FDC2C" w14:textId="77777777" w:rsidR="003B261E" w:rsidRDefault="003B261E">
      <w:pPr>
        <w:rPr>
          <w:sz w:val="26"/>
          <w:szCs w:val="26"/>
        </w:rPr>
      </w:pPr>
    </w:p>
    <w:p w14:paraId="1C4E8982" w14:textId="77777777" w:rsidR="003B261E" w:rsidRDefault="00000000">
      <w:pPr>
        <w:rPr>
          <w:sz w:val="26"/>
          <w:szCs w:val="26"/>
        </w:rPr>
      </w:pPr>
      <w:r>
        <w:rPr>
          <w:sz w:val="26"/>
          <w:szCs w:val="26"/>
        </w:rPr>
        <w:t>3. Trong phân tích hai biến, làm thế nào để xác định mối quan hệ giữa hai biến (ví dụ: tương quan, nhân quả)?</w:t>
      </w:r>
    </w:p>
    <w:p w14:paraId="0BFE0E15" w14:textId="77777777" w:rsidR="003B261E" w:rsidRDefault="00000000">
      <w:pPr>
        <w:numPr>
          <w:ilvl w:val="0"/>
          <w:numId w:val="7"/>
        </w:numPr>
        <w:rPr>
          <w:sz w:val="26"/>
          <w:szCs w:val="26"/>
        </w:rPr>
      </w:pPr>
      <w:r>
        <w:rPr>
          <w:sz w:val="26"/>
          <w:szCs w:val="26"/>
        </w:rPr>
        <w:t>Để xác định mối quan hệ giữa hai biến, ta cần Xác định tương quan (Correlation) và Xác định nhân quả (Causation).</w:t>
      </w:r>
    </w:p>
    <w:p w14:paraId="2C6EE48B" w14:textId="77777777" w:rsidR="003B261E" w:rsidRDefault="00000000">
      <w:pPr>
        <w:numPr>
          <w:ilvl w:val="0"/>
          <w:numId w:val="7"/>
        </w:numPr>
        <w:rPr>
          <w:sz w:val="26"/>
          <w:szCs w:val="26"/>
        </w:rPr>
      </w:pPr>
      <w:r>
        <w:rPr>
          <w:sz w:val="26"/>
          <w:szCs w:val="26"/>
        </w:rPr>
        <w:t>Xác định tương quan (Correlation) bao gồm:</w:t>
      </w:r>
    </w:p>
    <w:p w14:paraId="354262B7" w14:textId="77777777" w:rsidR="003B261E" w:rsidRDefault="00000000">
      <w:pPr>
        <w:numPr>
          <w:ilvl w:val="0"/>
          <w:numId w:val="13"/>
        </w:numPr>
        <w:rPr>
          <w:sz w:val="26"/>
          <w:szCs w:val="26"/>
        </w:rPr>
      </w:pPr>
      <w:r>
        <w:rPr>
          <w:sz w:val="26"/>
          <w:szCs w:val="26"/>
        </w:rPr>
        <w:t>Xác định loại biến số.</w:t>
      </w:r>
    </w:p>
    <w:p w14:paraId="4ED1E57D" w14:textId="77777777" w:rsidR="003B261E" w:rsidRDefault="00000000">
      <w:pPr>
        <w:numPr>
          <w:ilvl w:val="0"/>
          <w:numId w:val="3"/>
        </w:numPr>
        <w:rPr>
          <w:sz w:val="26"/>
          <w:szCs w:val="26"/>
        </w:rPr>
      </w:pPr>
      <w:r>
        <w:rPr>
          <w:sz w:val="26"/>
          <w:szCs w:val="26"/>
        </w:rPr>
        <w:t>Biến định lượng (liên tục hoặc rời rạc): Sử dụng hệ số Pearson hoặc Spearman.</w:t>
      </w:r>
    </w:p>
    <w:p w14:paraId="655DD289" w14:textId="77777777" w:rsidR="003B261E" w:rsidRDefault="00000000">
      <w:pPr>
        <w:numPr>
          <w:ilvl w:val="0"/>
          <w:numId w:val="3"/>
        </w:numPr>
        <w:rPr>
          <w:sz w:val="26"/>
          <w:szCs w:val="26"/>
        </w:rPr>
      </w:pPr>
      <w:r>
        <w:rPr>
          <w:sz w:val="26"/>
          <w:szCs w:val="26"/>
        </w:rPr>
        <w:t>Biến định tính (phân loại): Sử dụng Chi-square test hoặc Cramér's V.</w:t>
      </w:r>
    </w:p>
    <w:p w14:paraId="5B62C1B6" w14:textId="77777777" w:rsidR="003B261E" w:rsidRDefault="00000000">
      <w:pPr>
        <w:numPr>
          <w:ilvl w:val="0"/>
          <w:numId w:val="3"/>
        </w:numPr>
        <w:rPr>
          <w:sz w:val="26"/>
          <w:szCs w:val="26"/>
        </w:rPr>
      </w:pPr>
      <w:r>
        <w:rPr>
          <w:sz w:val="26"/>
          <w:szCs w:val="26"/>
        </w:rPr>
        <w:t>Kết hợp định lượng và định tính: Sử dụng ANOVA hoặc t-test.</w:t>
      </w:r>
    </w:p>
    <w:p w14:paraId="76AE4B31" w14:textId="77777777" w:rsidR="003B261E" w:rsidRDefault="00000000">
      <w:pPr>
        <w:numPr>
          <w:ilvl w:val="0"/>
          <w:numId w:val="4"/>
        </w:numPr>
        <w:rPr>
          <w:sz w:val="26"/>
          <w:szCs w:val="26"/>
        </w:rPr>
      </w:pPr>
      <w:r>
        <w:rPr>
          <w:sz w:val="26"/>
          <w:szCs w:val="26"/>
        </w:rPr>
        <w:t>Trực quan hóa dữ liệu: bao gồm sử dụng các biểu đồ như scatter plot (đối với biến định lượng), box plot hoặc bar chart (đối với biến định tính kết hợp định lượng), heatmap (để xem ma trận tương quan nếu có nhiều biến).</w:t>
      </w:r>
    </w:p>
    <w:p w14:paraId="17877C1B" w14:textId="77777777" w:rsidR="003B261E" w:rsidRDefault="00000000">
      <w:pPr>
        <w:numPr>
          <w:ilvl w:val="0"/>
          <w:numId w:val="4"/>
        </w:numPr>
        <w:rPr>
          <w:sz w:val="26"/>
          <w:szCs w:val="26"/>
        </w:rPr>
      </w:pPr>
      <w:r>
        <w:rPr>
          <w:sz w:val="26"/>
          <w:szCs w:val="26"/>
        </w:rPr>
        <w:lastRenderedPageBreak/>
        <w:t>Tính toán hệ số tương quan: bao gồm Hệ số Pearson(r) (dùng cho biến định lượng tuyến tính), Hệ số Spearman (ρ) (dùng cho biến thứ tự hoặc không tuyến tính), Sử dụng p-value để kiểm định ý nghĩa thống kê.</w:t>
      </w:r>
    </w:p>
    <w:p w14:paraId="43B0E177" w14:textId="77777777" w:rsidR="003B261E" w:rsidRDefault="00000000">
      <w:pPr>
        <w:numPr>
          <w:ilvl w:val="0"/>
          <w:numId w:val="7"/>
        </w:numPr>
        <w:rPr>
          <w:sz w:val="26"/>
          <w:szCs w:val="26"/>
        </w:rPr>
      </w:pPr>
      <w:r>
        <w:rPr>
          <w:sz w:val="26"/>
          <w:szCs w:val="26"/>
        </w:rPr>
        <w:t>Xác Định Nhân Quả (Causation) bao gồm:</w:t>
      </w:r>
    </w:p>
    <w:p w14:paraId="73C65AE8" w14:textId="77777777" w:rsidR="003B261E" w:rsidRDefault="00000000">
      <w:pPr>
        <w:numPr>
          <w:ilvl w:val="0"/>
          <w:numId w:val="5"/>
        </w:numPr>
        <w:rPr>
          <w:sz w:val="26"/>
          <w:szCs w:val="26"/>
        </w:rPr>
      </w:pPr>
      <w:r>
        <w:rPr>
          <w:sz w:val="26"/>
          <w:szCs w:val="26"/>
        </w:rPr>
        <w:t>Kiểm tra điều kiện cần thiết cho nhân quả (dựa trên mô hình Hill's criteria hoặc thiết kế nghiên cứu).</w:t>
      </w:r>
    </w:p>
    <w:p w14:paraId="1B9A7DD4" w14:textId="77777777" w:rsidR="003B261E" w:rsidRDefault="00000000">
      <w:pPr>
        <w:numPr>
          <w:ilvl w:val="0"/>
          <w:numId w:val="5"/>
        </w:numPr>
        <w:rPr>
          <w:sz w:val="26"/>
          <w:szCs w:val="26"/>
        </w:rPr>
      </w:pPr>
      <w:r>
        <w:rPr>
          <w:sz w:val="26"/>
          <w:szCs w:val="26"/>
        </w:rPr>
        <w:t>Sử dụng phương pháp phân tích như hồi quy tuyến tính (Linear Regression), Thí nghiệm ngẫu nhiên (Randomized Controlled Trials - RCTs) để loại bỏ nhiễu, Mô hình nhân quả (Causal Inference) để mô hình hóa,...</w:t>
      </w:r>
    </w:p>
    <w:p w14:paraId="10D9F81F" w14:textId="77777777" w:rsidR="003B261E" w:rsidRDefault="00000000">
      <w:pPr>
        <w:numPr>
          <w:ilvl w:val="0"/>
          <w:numId w:val="5"/>
        </w:numPr>
        <w:spacing w:after="240"/>
        <w:rPr>
          <w:sz w:val="26"/>
          <w:szCs w:val="26"/>
        </w:rPr>
      </w:pPr>
      <w:r>
        <w:rPr>
          <w:sz w:val="26"/>
          <w:szCs w:val="26"/>
        </w:rPr>
        <w:t>Kiểm tra và xác nhận: Sử dụng kiểm định Granger causality (cho dữ liệu thời gian), thí nghiệm kiểm soát để chứng minh nhân quả.</w:t>
      </w:r>
    </w:p>
    <w:p w14:paraId="15108964" w14:textId="77777777" w:rsidR="003B261E" w:rsidRDefault="00000000">
      <w:pPr>
        <w:rPr>
          <w:sz w:val="26"/>
          <w:szCs w:val="26"/>
        </w:rPr>
      </w:pPr>
      <w:r>
        <w:rPr>
          <w:sz w:val="26"/>
          <w:szCs w:val="26"/>
        </w:rPr>
        <w:t>4. Sự khác biệt giữa tương quan (correlation) và hiệp biến (covariance) trong phân tích hai biến là gì?</w:t>
      </w:r>
    </w:p>
    <w:p w14:paraId="367389C9" w14:textId="77777777" w:rsidR="003B261E" w:rsidRDefault="00000000">
      <w:pPr>
        <w:numPr>
          <w:ilvl w:val="0"/>
          <w:numId w:val="17"/>
        </w:numPr>
        <w:rPr>
          <w:sz w:val="26"/>
          <w:szCs w:val="26"/>
        </w:rPr>
      </w:pPr>
      <w:r>
        <w:rPr>
          <w:sz w:val="26"/>
          <w:szCs w:val="26"/>
        </w:rPr>
        <w:t>Sự khác nhau giữa tương quan (correlation) và hiệp biến (covariance) trong phân tích hai biến là:</w:t>
      </w:r>
    </w:p>
    <w:p w14:paraId="0979B04D" w14:textId="77777777" w:rsidR="003B261E" w:rsidRDefault="003B261E"/>
    <w:tbl>
      <w:tblPr>
        <w:tblStyle w:val="ab"/>
        <w:tblpPr w:leftFromText="180" w:rightFromText="180" w:topFromText="180" w:bottomFromText="180" w:vertAnchor="text" w:tblpX="75"/>
        <w:tblW w:w="9015" w:type="dxa"/>
        <w:tblBorders>
          <w:top w:val="nil"/>
          <w:left w:val="nil"/>
          <w:bottom w:val="nil"/>
          <w:right w:val="nil"/>
          <w:insideH w:val="nil"/>
          <w:insideV w:val="nil"/>
        </w:tblBorders>
        <w:tblLayout w:type="fixed"/>
        <w:tblLook w:val="0600" w:firstRow="0" w:lastRow="0" w:firstColumn="0" w:lastColumn="0" w:noHBand="1" w:noVBand="1"/>
      </w:tblPr>
      <w:tblGrid>
        <w:gridCol w:w="1305"/>
        <w:gridCol w:w="4245"/>
        <w:gridCol w:w="3465"/>
      </w:tblGrid>
      <w:tr w:rsidR="003B261E" w14:paraId="71E38D84" w14:textId="77777777">
        <w:trPr>
          <w:trHeight w:val="500"/>
        </w:trPr>
        <w:tc>
          <w:tcPr>
            <w:tcW w:w="1305" w:type="dxa"/>
            <w:tcBorders>
              <w:top w:val="single" w:sz="6" w:space="0" w:color="000000"/>
              <w:left w:val="single" w:sz="6" w:space="0" w:color="000000"/>
              <w:bottom w:val="single" w:sz="6" w:space="0" w:color="000000"/>
              <w:right w:val="single" w:sz="6" w:space="0" w:color="000000"/>
            </w:tcBorders>
          </w:tcPr>
          <w:p w14:paraId="1C6D2A01" w14:textId="77777777" w:rsidR="003B261E" w:rsidRDefault="00000000">
            <w:pPr>
              <w:jc w:val="center"/>
            </w:pPr>
            <w:r>
              <w:rPr>
                <w:b/>
              </w:rPr>
              <w:t>Đặc Điểm</w:t>
            </w:r>
          </w:p>
        </w:tc>
        <w:tc>
          <w:tcPr>
            <w:tcW w:w="4245" w:type="dxa"/>
            <w:tcBorders>
              <w:top w:val="single" w:sz="6" w:space="0" w:color="000000"/>
              <w:left w:val="single" w:sz="6" w:space="0" w:color="000000"/>
              <w:bottom w:val="single" w:sz="6" w:space="0" w:color="000000"/>
              <w:right w:val="single" w:sz="6" w:space="0" w:color="000000"/>
            </w:tcBorders>
          </w:tcPr>
          <w:p w14:paraId="22F12C66" w14:textId="77777777" w:rsidR="003B261E" w:rsidRDefault="00000000">
            <w:pPr>
              <w:jc w:val="center"/>
            </w:pPr>
            <w:r>
              <w:rPr>
                <w:b/>
              </w:rPr>
              <w:t>Covariance</w:t>
            </w:r>
          </w:p>
        </w:tc>
        <w:tc>
          <w:tcPr>
            <w:tcW w:w="3465" w:type="dxa"/>
            <w:tcBorders>
              <w:top w:val="single" w:sz="6" w:space="0" w:color="000000"/>
              <w:left w:val="single" w:sz="6" w:space="0" w:color="000000"/>
              <w:bottom w:val="single" w:sz="6" w:space="0" w:color="000000"/>
              <w:right w:val="single" w:sz="6" w:space="0" w:color="000000"/>
            </w:tcBorders>
          </w:tcPr>
          <w:p w14:paraId="19411C33" w14:textId="77777777" w:rsidR="003B261E" w:rsidRDefault="00000000">
            <w:pPr>
              <w:jc w:val="center"/>
            </w:pPr>
            <w:r>
              <w:rPr>
                <w:b/>
              </w:rPr>
              <w:t>Correlation</w:t>
            </w:r>
          </w:p>
        </w:tc>
      </w:tr>
      <w:tr w:rsidR="003B261E" w14:paraId="75E0BC44" w14:textId="77777777">
        <w:trPr>
          <w:trHeight w:val="785"/>
        </w:trPr>
        <w:tc>
          <w:tcPr>
            <w:tcW w:w="1305" w:type="dxa"/>
            <w:tcBorders>
              <w:top w:val="single" w:sz="6" w:space="0" w:color="000000"/>
              <w:left w:val="single" w:sz="6" w:space="0" w:color="000000"/>
              <w:bottom w:val="single" w:sz="6" w:space="0" w:color="000000"/>
              <w:right w:val="single" w:sz="6" w:space="0" w:color="000000"/>
            </w:tcBorders>
          </w:tcPr>
          <w:p w14:paraId="41B8FB9C" w14:textId="77777777" w:rsidR="003B261E" w:rsidRDefault="00000000">
            <w:r>
              <w:rPr>
                <w:b/>
              </w:rPr>
              <w:t>Phạm Vi Giá Trị</w:t>
            </w:r>
          </w:p>
        </w:tc>
        <w:tc>
          <w:tcPr>
            <w:tcW w:w="4245" w:type="dxa"/>
            <w:tcBorders>
              <w:top w:val="single" w:sz="6" w:space="0" w:color="000000"/>
              <w:left w:val="single" w:sz="6" w:space="0" w:color="000000"/>
              <w:bottom w:val="single" w:sz="6" w:space="0" w:color="000000"/>
              <w:right w:val="single" w:sz="6" w:space="0" w:color="000000"/>
            </w:tcBorders>
          </w:tcPr>
          <w:p w14:paraId="709976D8" w14:textId="77777777" w:rsidR="003B261E" w:rsidRDefault="00000000">
            <w:r>
              <w:t>Từ -∞ đến +∞ (không giới hạn)</w:t>
            </w:r>
          </w:p>
        </w:tc>
        <w:tc>
          <w:tcPr>
            <w:tcW w:w="3465" w:type="dxa"/>
            <w:tcBorders>
              <w:top w:val="single" w:sz="6" w:space="0" w:color="000000"/>
              <w:left w:val="single" w:sz="6" w:space="0" w:color="000000"/>
              <w:bottom w:val="single" w:sz="6" w:space="0" w:color="000000"/>
              <w:right w:val="single" w:sz="6" w:space="0" w:color="000000"/>
            </w:tcBorders>
          </w:tcPr>
          <w:p w14:paraId="4A71413E" w14:textId="77777777" w:rsidR="003B261E" w:rsidRDefault="00000000">
            <w:r>
              <w:t>Từ -1 đến +1 (giới hạn)</w:t>
            </w:r>
          </w:p>
        </w:tc>
      </w:tr>
      <w:tr w:rsidR="003B261E" w14:paraId="7692354F" w14:textId="77777777">
        <w:trPr>
          <w:trHeight w:val="1055"/>
        </w:trPr>
        <w:tc>
          <w:tcPr>
            <w:tcW w:w="1305" w:type="dxa"/>
            <w:tcBorders>
              <w:top w:val="single" w:sz="6" w:space="0" w:color="000000"/>
              <w:left w:val="single" w:sz="6" w:space="0" w:color="000000"/>
              <w:bottom w:val="single" w:sz="6" w:space="0" w:color="000000"/>
              <w:right w:val="single" w:sz="6" w:space="0" w:color="000000"/>
            </w:tcBorders>
          </w:tcPr>
          <w:p w14:paraId="49A36740" w14:textId="77777777" w:rsidR="003B261E" w:rsidRDefault="00000000">
            <w:r>
              <w:rPr>
                <w:b/>
              </w:rPr>
              <w:t>Phụ Thuộc Đơn Vị</w:t>
            </w:r>
          </w:p>
        </w:tc>
        <w:tc>
          <w:tcPr>
            <w:tcW w:w="4245" w:type="dxa"/>
            <w:tcBorders>
              <w:top w:val="single" w:sz="6" w:space="0" w:color="000000"/>
              <w:left w:val="single" w:sz="6" w:space="0" w:color="000000"/>
              <w:bottom w:val="single" w:sz="6" w:space="0" w:color="000000"/>
              <w:right w:val="single" w:sz="6" w:space="0" w:color="000000"/>
            </w:tcBorders>
          </w:tcPr>
          <w:p w14:paraId="1CBCE77B" w14:textId="77777777" w:rsidR="003B261E" w:rsidRDefault="00000000">
            <w:r>
              <w:t>Có (thay đổi nếu đơn vị đo lường thay đổi, ví dụ: từ mét sang cm)</w:t>
            </w:r>
          </w:p>
        </w:tc>
        <w:tc>
          <w:tcPr>
            <w:tcW w:w="3465" w:type="dxa"/>
            <w:tcBorders>
              <w:top w:val="single" w:sz="6" w:space="0" w:color="000000"/>
              <w:left w:val="single" w:sz="6" w:space="0" w:color="000000"/>
              <w:bottom w:val="single" w:sz="6" w:space="0" w:color="000000"/>
              <w:right w:val="single" w:sz="6" w:space="0" w:color="000000"/>
            </w:tcBorders>
          </w:tcPr>
          <w:p w14:paraId="16091C5F" w14:textId="77777777" w:rsidR="003B261E" w:rsidRDefault="00000000">
            <w:r>
              <w:t>Không (không phụ thuộc đơn vị, dễ so sánh giữa các cặp biến khác nhau)</w:t>
            </w:r>
          </w:p>
        </w:tc>
      </w:tr>
      <w:tr w:rsidR="003B261E" w14:paraId="2D5C4DF8" w14:textId="77777777">
        <w:trPr>
          <w:trHeight w:val="1055"/>
        </w:trPr>
        <w:tc>
          <w:tcPr>
            <w:tcW w:w="1305" w:type="dxa"/>
            <w:tcBorders>
              <w:top w:val="single" w:sz="6" w:space="0" w:color="000000"/>
              <w:left w:val="single" w:sz="6" w:space="0" w:color="000000"/>
              <w:bottom w:val="single" w:sz="6" w:space="0" w:color="000000"/>
              <w:right w:val="single" w:sz="6" w:space="0" w:color="000000"/>
            </w:tcBorders>
          </w:tcPr>
          <w:p w14:paraId="62141EDE" w14:textId="77777777" w:rsidR="003B261E" w:rsidRDefault="00000000">
            <w:r>
              <w:rPr>
                <w:b/>
              </w:rPr>
              <w:t>Ý Nghĩa</w:t>
            </w:r>
          </w:p>
        </w:tc>
        <w:tc>
          <w:tcPr>
            <w:tcW w:w="4245" w:type="dxa"/>
            <w:tcBorders>
              <w:top w:val="single" w:sz="6" w:space="0" w:color="000000"/>
              <w:left w:val="single" w:sz="6" w:space="0" w:color="000000"/>
              <w:bottom w:val="single" w:sz="6" w:space="0" w:color="000000"/>
              <w:right w:val="single" w:sz="6" w:space="0" w:color="000000"/>
            </w:tcBorders>
          </w:tcPr>
          <w:p w14:paraId="38F11E90" w14:textId="77777777" w:rsidR="003B261E" w:rsidRDefault="00000000">
            <w:r>
              <w:t>Chỉ cho biết hướng (dương/âm) và mức độ thay đổi chung, nhưng khó diễn giải cường độ vì phụ thuộc quy mô dữ liệu</w:t>
            </w:r>
          </w:p>
        </w:tc>
        <w:tc>
          <w:tcPr>
            <w:tcW w:w="3465" w:type="dxa"/>
            <w:tcBorders>
              <w:top w:val="single" w:sz="6" w:space="0" w:color="000000"/>
              <w:left w:val="single" w:sz="6" w:space="0" w:color="000000"/>
              <w:bottom w:val="single" w:sz="6" w:space="0" w:color="000000"/>
              <w:right w:val="single" w:sz="6" w:space="0" w:color="000000"/>
            </w:tcBorders>
          </w:tcPr>
          <w:p w14:paraId="152E5414" w14:textId="77777777" w:rsidR="003B261E" w:rsidRDefault="00000000">
            <w:r>
              <w:t>Cho biết cả hướng và cường độ mối quan hệ (ví dụ: 0.9 là tương quan mạnh dương)</w:t>
            </w:r>
          </w:p>
        </w:tc>
      </w:tr>
      <w:tr w:rsidR="003B261E" w14:paraId="50283E34" w14:textId="77777777">
        <w:trPr>
          <w:trHeight w:val="1055"/>
        </w:trPr>
        <w:tc>
          <w:tcPr>
            <w:tcW w:w="1305" w:type="dxa"/>
            <w:tcBorders>
              <w:top w:val="single" w:sz="6" w:space="0" w:color="000000"/>
              <w:left w:val="single" w:sz="6" w:space="0" w:color="000000"/>
              <w:bottom w:val="single" w:sz="6" w:space="0" w:color="000000"/>
              <w:right w:val="single" w:sz="6" w:space="0" w:color="000000"/>
            </w:tcBorders>
          </w:tcPr>
          <w:p w14:paraId="4928009B" w14:textId="77777777" w:rsidR="003B261E" w:rsidRDefault="00000000">
            <w:r>
              <w:rPr>
                <w:b/>
              </w:rPr>
              <w:t>Ứng Dụng</w:t>
            </w:r>
          </w:p>
        </w:tc>
        <w:tc>
          <w:tcPr>
            <w:tcW w:w="4245" w:type="dxa"/>
            <w:tcBorders>
              <w:top w:val="single" w:sz="6" w:space="0" w:color="000000"/>
              <w:left w:val="single" w:sz="6" w:space="0" w:color="000000"/>
              <w:bottom w:val="single" w:sz="6" w:space="0" w:color="000000"/>
              <w:right w:val="single" w:sz="6" w:space="0" w:color="000000"/>
            </w:tcBorders>
          </w:tcPr>
          <w:p w14:paraId="1EAC0829" w14:textId="77777777" w:rsidR="003B261E" w:rsidRDefault="00000000">
            <w:r>
              <w:t>Dùng trong tính toán ban đầu (như hồi quy) hoặc khi quy mô dữ liệu giống nhau</w:t>
            </w:r>
          </w:p>
        </w:tc>
        <w:tc>
          <w:tcPr>
            <w:tcW w:w="3465" w:type="dxa"/>
            <w:tcBorders>
              <w:top w:val="single" w:sz="6" w:space="0" w:color="000000"/>
              <w:left w:val="single" w:sz="6" w:space="0" w:color="000000"/>
              <w:bottom w:val="single" w:sz="6" w:space="0" w:color="000000"/>
              <w:right w:val="single" w:sz="6" w:space="0" w:color="000000"/>
            </w:tcBorders>
          </w:tcPr>
          <w:p w14:paraId="48C1DC2B" w14:textId="77777777" w:rsidR="003B261E" w:rsidRDefault="00000000">
            <w:r>
              <w:t>Dùng để so sánh mối quan hệ giữa các cặp biến, dễ diễn giải hơn trong phân tích bivariate</w:t>
            </w:r>
          </w:p>
        </w:tc>
      </w:tr>
    </w:tbl>
    <w:p w14:paraId="32E72FE7" w14:textId="77777777" w:rsidR="003B261E" w:rsidRDefault="003B261E"/>
    <w:p w14:paraId="6A2570AE" w14:textId="77777777" w:rsidR="003B261E" w:rsidRDefault="00000000">
      <w:pPr>
        <w:rPr>
          <w:sz w:val="26"/>
          <w:szCs w:val="26"/>
        </w:rPr>
      </w:pPr>
      <w:r>
        <w:rPr>
          <w:sz w:val="26"/>
          <w:szCs w:val="26"/>
        </w:rPr>
        <w:t>5. Khi nào nên sử dụng biểu đồ trực quan hóa trong phân tích đơn biến so với phân tích hai biến?</w:t>
      </w:r>
    </w:p>
    <w:p w14:paraId="3960B328" w14:textId="77777777" w:rsidR="003B261E" w:rsidRDefault="00000000">
      <w:pPr>
        <w:numPr>
          <w:ilvl w:val="0"/>
          <w:numId w:val="21"/>
        </w:numPr>
        <w:rPr>
          <w:sz w:val="26"/>
          <w:szCs w:val="26"/>
        </w:rPr>
      </w:pPr>
      <w:r>
        <w:rPr>
          <w:sz w:val="26"/>
          <w:szCs w:val="26"/>
        </w:rPr>
        <w:t>Sử dụng biểu đồ trực quan hóa trong phân tích đơn biến khi:</w:t>
      </w:r>
    </w:p>
    <w:p w14:paraId="4DC5C73E" w14:textId="77777777" w:rsidR="003B261E" w:rsidRDefault="00000000">
      <w:pPr>
        <w:numPr>
          <w:ilvl w:val="0"/>
          <w:numId w:val="11"/>
        </w:numPr>
        <w:rPr>
          <w:sz w:val="26"/>
          <w:szCs w:val="26"/>
        </w:rPr>
      </w:pPr>
      <w:r>
        <w:rPr>
          <w:sz w:val="26"/>
          <w:szCs w:val="26"/>
        </w:rPr>
        <w:t>Khi cần tóm tắt dữ liệu nhanh chóng để khám phá ban đầu (exploratory data analysis - EDA).</w:t>
      </w:r>
    </w:p>
    <w:p w14:paraId="37797AD4" w14:textId="77777777" w:rsidR="003B261E" w:rsidRDefault="00000000">
      <w:pPr>
        <w:numPr>
          <w:ilvl w:val="0"/>
          <w:numId w:val="11"/>
        </w:numPr>
        <w:rPr>
          <w:sz w:val="26"/>
          <w:szCs w:val="26"/>
        </w:rPr>
      </w:pPr>
      <w:r>
        <w:rPr>
          <w:sz w:val="26"/>
          <w:szCs w:val="26"/>
        </w:rPr>
        <w:lastRenderedPageBreak/>
        <w:t>Khi dữ liệu lớn, biểu đồ giúp phát hiện xu hướng mà thống kê mô tả (như mean, median) không thể minh họa rõ ràng.</w:t>
      </w:r>
    </w:p>
    <w:p w14:paraId="4A69E0AB" w14:textId="77777777" w:rsidR="003B261E" w:rsidRDefault="00000000">
      <w:pPr>
        <w:numPr>
          <w:ilvl w:val="0"/>
          <w:numId w:val="11"/>
        </w:numPr>
        <w:rPr>
          <w:sz w:val="26"/>
          <w:szCs w:val="26"/>
        </w:rPr>
      </w:pPr>
      <w:r>
        <w:rPr>
          <w:sz w:val="26"/>
          <w:szCs w:val="26"/>
        </w:rPr>
        <w:t>Khi trình bày dữ liệu cho người không chuyên, vì biểu đồ đơn giản dễ hiểu.</w:t>
      </w:r>
    </w:p>
    <w:p w14:paraId="5ADCEF2A" w14:textId="77777777" w:rsidR="003B261E" w:rsidRDefault="00000000">
      <w:pPr>
        <w:numPr>
          <w:ilvl w:val="0"/>
          <w:numId w:val="22"/>
        </w:numPr>
        <w:rPr>
          <w:sz w:val="26"/>
          <w:szCs w:val="26"/>
        </w:rPr>
      </w:pPr>
      <w:r>
        <w:rPr>
          <w:sz w:val="26"/>
          <w:szCs w:val="26"/>
        </w:rPr>
        <w:t>Sử dụng biểu đồ trực quan hóa trong phân tích hai biến khi:</w:t>
      </w:r>
    </w:p>
    <w:p w14:paraId="68CFFF70" w14:textId="77777777" w:rsidR="003B261E" w:rsidRDefault="00000000">
      <w:pPr>
        <w:numPr>
          <w:ilvl w:val="0"/>
          <w:numId w:val="2"/>
        </w:numPr>
        <w:rPr>
          <w:sz w:val="26"/>
          <w:szCs w:val="26"/>
        </w:rPr>
      </w:pPr>
      <w:r>
        <w:rPr>
          <w:sz w:val="26"/>
          <w:szCs w:val="26"/>
        </w:rPr>
        <w:t>Khi cần kiểm tra mối liên hệ (correlation) hoặc nhân quả (causation) ban đầu, đặc biệt nếu tương quan không rõ ràng từ số liệu.</w:t>
      </w:r>
    </w:p>
    <w:p w14:paraId="0E875C15" w14:textId="77777777" w:rsidR="003B261E" w:rsidRDefault="00000000">
      <w:pPr>
        <w:numPr>
          <w:ilvl w:val="0"/>
          <w:numId w:val="2"/>
        </w:numPr>
        <w:rPr>
          <w:sz w:val="26"/>
          <w:szCs w:val="26"/>
        </w:rPr>
      </w:pPr>
      <w:r>
        <w:rPr>
          <w:sz w:val="26"/>
          <w:szCs w:val="26"/>
        </w:rPr>
        <w:t>Khi dữ liệu phức tạp, biểu đồ giúp phát hiện mẫu hình tuyến tính, phi tuyến tính hoặc nhóm cụm (clusters).</w:t>
      </w:r>
    </w:p>
    <w:p w14:paraId="79E456C9" w14:textId="77777777" w:rsidR="003B261E" w:rsidRDefault="00000000">
      <w:pPr>
        <w:numPr>
          <w:ilvl w:val="0"/>
          <w:numId w:val="2"/>
        </w:numPr>
        <w:rPr>
          <w:sz w:val="26"/>
          <w:szCs w:val="26"/>
        </w:rPr>
      </w:pPr>
      <w:r>
        <w:rPr>
          <w:sz w:val="26"/>
          <w:szCs w:val="26"/>
        </w:rPr>
        <w:t>Khi so sánh nhóm hoặc xu hướng theo thời gian giữa hai biến.</w:t>
      </w:r>
    </w:p>
    <w:p w14:paraId="47E24FF6" w14:textId="77777777" w:rsidR="003B261E" w:rsidRDefault="003B261E">
      <w:pPr>
        <w:rPr>
          <w:sz w:val="26"/>
          <w:szCs w:val="26"/>
        </w:rPr>
      </w:pPr>
    </w:p>
    <w:p w14:paraId="50225C6B" w14:textId="77777777" w:rsidR="003B261E" w:rsidRDefault="00000000">
      <w:pPr>
        <w:rPr>
          <w:sz w:val="26"/>
          <w:szCs w:val="26"/>
        </w:rPr>
      </w:pPr>
      <w:r>
        <w:rPr>
          <w:sz w:val="26"/>
          <w:szCs w:val="26"/>
        </w:rPr>
        <w:t>6. Đoạn code mẫu để tạo biểu đồ scatter plot hoặc heatmap để phân tích mối quan hệ giữa hai biến?</w:t>
      </w:r>
    </w:p>
    <w:p w14:paraId="51405CB9" w14:textId="77777777" w:rsidR="003B261E" w:rsidRDefault="00000000">
      <w:pPr>
        <w:numPr>
          <w:ilvl w:val="0"/>
          <w:numId w:val="20"/>
        </w:numPr>
        <w:rPr>
          <w:sz w:val="26"/>
          <w:szCs w:val="26"/>
        </w:rPr>
      </w:pPr>
      <w:r>
        <w:rPr>
          <w:sz w:val="26"/>
          <w:szCs w:val="26"/>
        </w:rPr>
        <w:t>Đoạn code mẫu tạo biểu đồ phân tán (scatter plot) phân tích mối quan hệ giữa hai biến chiều cao (height) và cân nặng (weight):</w:t>
      </w:r>
    </w:p>
    <w:p w14:paraId="2D31F59B" w14:textId="77777777" w:rsidR="003B261E" w:rsidRDefault="00000000">
      <w:pPr>
        <w:ind w:left="720"/>
        <w:rPr>
          <w:sz w:val="26"/>
          <w:szCs w:val="26"/>
        </w:rPr>
      </w:pPr>
      <w:r>
        <w:rPr>
          <w:sz w:val="26"/>
          <w:szCs w:val="26"/>
        </w:rPr>
        <w:t># Vẽ Scatter Plot</w:t>
      </w:r>
    </w:p>
    <w:p w14:paraId="70A81153" w14:textId="77777777" w:rsidR="003B261E" w:rsidRDefault="00000000">
      <w:pPr>
        <w:ind w:left="720"/>
        <w:rPr>
          <w:sz w:val="26"/>
          <w:szCs w:val="26"/>
        </w:rPr>
      </w:pPr>
      <w:r>
        <w:rPr>
          <w:sz w:val="26"/>
          <w:szCs w:val="26"/>
        </w:rPr>
        <w:t>plt.figure(figsize=(6, 4))</w:t>
      </w:r>
    </w:p>
    <w:p w14:paraId="7AAD8B12" w14:textId="77777777" w:rsidR="003B261E" w:rsidRDefault="00000000">
      <w:pPr>
        <w:ind w:left="720"/>
        <w:rPr>
          <w:sz w:val="26"/>
          <w:szCs w:val="26"/>
        </w:rPr>
      </w:pPr>
      <w:r>
        <w:rPr>
          <w:sz w:val="26"/>
          <w:szCs w:val="26"/>
        </w:rPr>
        <w:t>sns.scatterplot(x='height', y='weight', data=df, color='blue', s=80)</w:t>
      </w:r>
    </w:p>
    <w:p w14:paraId="6EBD1D5C" w14:textId="77777777" w:rsidR="003B261E" w:rsidRDefault="003B261E">
      <w:pPr>
        <w:ind w:left="720"/>
        <w:rPr>
          <w:sz w:val="26"/>
          <w:szCs w:val="26"/>
        </w:rPr>
      </w:pPr>
    </w:p>
    <w:p w14:paraId="681C3AF2" w14:textId="77777777" w:rsidR="003B261E" w:rsidRDefault="00000000">
      <w:pPr>
        <w:ind w:left="720"/>
        <w:rPr>
          <w:sz w:val="26"/>
          <w:szCs w:val="26"/>
        </w:rPr>
      </w:pPr>
      <w:r>
        <w:rPr>
          <w:sz w:val="26"/>
          <w:szCs w:val="26"/>
        </w:rPr>
        <w:t>plt.title('Mối quan hệ giữa Chiều cao và Cân nặng')</w:t>
      </w:r>
    </w:p>
    <w:p w14:paraId="1E0E3EBE" w14:textId="77777777" w:rsidR="003B261E" w:rsidRDefault="00000000">
      <w:pPr>
        <w:ind w:left="720"/>
        <w:rPr>
          <w:sz w:val="26"/>
          <w:szCs w:val="26"/>
        </w:rPr>
      </w:pPr>
      <w:r>
        <w:rPr>
          <w:sz w:val="26"/>
          <w:szCs w:val="26"/>
        </w:rPr>
        <w:t>plt.xlabel('Chiều cao (cm)')</w:t>
      </w:r>
    </w:p>
    <w:p w14:paraId="2389B6EC" w14:textId="77777777" w:rsidR="003B261E" w:rsidRDefault="00000000">
      <w:pPr>
        <w:ind w:left="720"/>
        <w:rPr>
          <w:sz w:val="26"/>
          <w:szCs w:val="26"/>
        </w:rPr>
      </w:pPr>
      <w:r>
        <w:rPr>
          <w:sz w:val="26"/>
          <w:szCs w:val="26"/>
        </w:rPr>
        <w:t>plt.ylabel('Cân nặng (kg)')</w:t>
      </w:r>
    </w:p>
    <w:p w14:paraId="753B428A" w14:textId="77777777" w:rsidR="003B261E" w:rsidRDefault="00000000">
      <w:pPr>
        <w:ind w:left="720"/>
        <w:rPr>
          <w:sz w:val="26"/>
          <w:szCs w:val="26"/>
        </w:rPr>
      </w:pPr>
      <w:r>
        <w:rPr>
          <w:sz w:val="26"/>
          <w:szCs w:val="26"/>
        </w:rPr>
        <w:t>plt.grid(True)</w:t>
      </w:r>
    </w:p>
    <w:p w14:paraId="7D749AEB" w14:textId="77777777" w:rsidR="003B261E" w:rsidRDefault="00000000">
      <w:pPr>
        <w:ind w:left="720"/>
        <w:rPr>
          <w:sz w:val="26"/>
          <w:szCs w:val="26"/>
        </w:rPr>
      </w:pPr>
      <w:r>
        <w:rPr>
          <w:sz w:val="26"/>
          <w:szCs w:val="26"/>
        </w:rPr>
        <w:t>plt.show()</w:t>
      </w:r>
    </w:p>
    <w:p w14:paraId="7D68340F" w14:textId="77777777" w:rsidR="003B261E" w:rsidRDefault="003B261E">
      <w:pPr>
        <w:rPr>
          <w:sz w:val="26"/>
          <w:szCs w:val="26"/>
        </w:rPr>
      </w:pPr>
    </w:p>
    <w:p w14:paraId="21A22C0C" w14:textId="77777777" w:rsidR="003B261E" w:rsidRDefault="00000000">
      <w:pPr>
        <w:rPr>
          <w:sz w:val="26"/>
          <w:szCs w:val="26"/>
        </w:rPr>
      </w:pPr>
      <w:r>
        <w:rPr>
          <w:sz w:val="26"/>
          <w:szCs w:val="26"/>
        </w:rPr>
        <w:t>7. Làm thế nào để trực quan hóa mối quan hệ giữa một biến số và một biến phân loại bằng biểu đồ boxplot hoặc violin plot trong Python?</w:t>
      </w:r>
    </w:p>
    <w:p w14:paraId="658080EE" w14:textId="77777777" w:rsidR="003B261E" w:rsidRDefault="00000000">
      <w:pPr>
        <w:numPr>
          <w:ilvl w:val="0"/>
          <w:numId w:val="12"/>
        </w:numPr>
        <w:rPr>
          <w:sz w:val="26"/>
          <w:szCs w:val="26"/>
        </w:rPr>
      </w:pPr>
      <w:r>
        <w:rPr>
          <w:sz w:val="26"/>
          <w:szCs w:val="26"/>
        </w:rPr>
        <w:t>Ví dụ trực quan hóa mối quan hệ giữa một biến số và một biến phân loại bằng biểu đồ boxplot:</w:t>
      </w:r>
    </w:p>
    <w:p w14:paraId="0DDF09A0" w14:textId="77777777" w:rsidR="003B261E" w:rsidRDefault="003B261E">
      <w:pPr>
        <w:ind w:left="720"/>
        <w:rPr>
          <w:sz w:val="26"/>
          <w:szCs w:val="26"/>
        </w:rPr>
      </w:pPr>
    </w:p>
    <w:p w14:paraId="4080E676" w14:textId="77777777" w:rsidR="003B261E" w:rsidRDefault="00000000">
      <w:pPr>
        <w:rPr>
          <w:sz w:val="26"/>
          <w:szCs w:val="26"/>
        </w:rPr>
      </w:pPr>
      <w:r>
        <w:rPr>
          <w:sz w:val="26"/>
          <w:szCs w:val="26"/>
        </w:rPr>
        <w:tab/>
        <w:t># import thư viện</w:t>
      </w:r>
    </w:p>
    <w:p w14:paraId="2C162492" w14:textId="77777777" w:rsidR="003B261E" w:rsidRDefault="00000000">
      <w:pPr>
        <w:ind w:left="720"/>
        <w:rPr>
          <w:sz w:val="26"/>
          <w:szCs w:val="26"/>
        </w:rPr>
      </w:pPr>
      <w:r>
        <w:rPr>
          <w:sz w:val="26"/>
          <w:szCs w:val="26"/>
        </w:rPr>
        <w:t>import seaborn as sns</w:t>
      </w:r>
    </w:p>
    <w:p w14:paraId="6885B780" w14:textId="77777777" w:rsidR="003B261E" w:rsidRDefault="00000000">
      <w:pPr>
        <w:ind w:left="720"/>
        <w:rPr>
          <w:sz w:val="26"/>
          <w:szCs w:val="26"/>
        </w:rPr>
      </w:pPr>
      <w:r>
        <w:rPr>
          <w:sz w:val="26"/>
          <w:szCs w:val="26"/>
        </w:rPr>
        <w:t>import matplotlib.pyplot as plt</w:t>
      </w:r>
    </w:p>
    <w:p w14:paraId="6CDD87C2" w14:textId="77777777" w:rsidR="003B261E" w:rsidRDefault="00000000">
      <w:pPr>
        <w:ind w:left="720"/>
        <w:rPr>
          <w:sz w:val="26"/>
          <w:szCs w:val="26"/>
        </w:rPr>
      </w:pPr>
      <w:r>
        <w:rPr>
          <w:sz w:val="26"/>
          <w:szCs w:val="26"/>
        </w:rPr>
        <w:t>import pandas as pd</w:t>
      </w:r>
    </w:p>
    <w:p w14:paraId="09AE0AA7" w14:textId="77777777" w:rsidR="003B261E" w:rsidRDefault="003B261E">
      <w:pPr>
        <w:ind w:left="720"/>
        <w:rPr>
          <w:sz w:val="26"/>
          <w:szCs w:val="26"/>
        </w:rPr>
      </w:pPr>
    </w:p>
    <w:p w14:paraId="74DB4ECE" w14:textId="77777777" w:rsidR="003B261E" w:rsidRDefault="00000000">
      <w:pPr>
        <w:ind w:left="720"/>
        <w:rPr>
          <w:sz w:val="26"/>
          <w:szCs w:val="26"/>
        </w:rPr>
      </w:pPr>
      <w:r>
        <w:rPr>
          <w:sz w:val="26"/>
          <w:szCs w:val="26"/>
        </w:rPr>
        <w:t># Tạo dữ liệu mẫu</w:t>
      </w:r>
    </w:p>
    <w:p w14:paraId="1C6B2023" w14:textId="77777777" w:rsidR="003B261E" w:rsidRDefault="00000000">
      <w:pPr>
        <w:ind w:left="720"/>
        <w:rPr>
          <w:sz w:val="26"/>
          <w:szCs w:val="26"/>
        </w:rPr>
      </w:pPr>
      <w:r>
        <w:rPr>
          <w:sz w:val="26"/>
          <w:szCs w:val="26"/>
        </w:rPr>
        <w:t>data = {</w:t>
      </w:r>
    </w:p>
    <w:p w14:paraId="54BC9663" w14:textId="77777777" w:rsidR="003B261E" w:rsidRDefault="00000000">
      <w:pPr>
        <w:ind w:left="720"/>
        <w:rPr>
          <w:sz w:val="26"/>
          <w:szCs w:val="26"/>
        </w:rPr>
      </w:pPr>
      <w:r>
        <w:rPr>
          <w:sz w:val="26"/>
          <w:szCs w:val="26"/>
        </w:rPr>
        <w:t xml:space="preserve">    'Gender': ['Nam', 'Nữ', 'Nam', 'Nữ', 'Nam', 'Nữ', 'Nam', 'Nữ'],</w:t>
      </w:r>
    </w:p>
    <w:p w14:paraId="61E22C3B" w14:textId="77777777" w:rsidR="003B261E" w:rsidRDefault="00000000">
      <w:pPr>
        <w:ind w:left="720"/>
        <w:rPr>
          <w:sz w:val="26"/>
          <w:szCs w:val="26"/>
        </w:rPr>
      </w:pPr>
      <w:r>
        <w:rPr>
          <w:sz w:val="26"/>
          <w:szCs w:val="26"/>
        </w:rPr>
        <w:t xml:space="preserve">    'Income': [15, 12, 18, 14, 22, 16, 25, 19]  # đơn vị: triệu/tháng</w:t>
      </w:r>
    </w:p>
    <w:p w14:paraId="3CC7AC39" w14:textId="77777777" w:rsidR="003B261E" w:rsidRDefault="00000000">
      <w:pPr>
        <w:ind w:left="720"/>
        <w:rPr>
          <w:sz w:val="26"/>
          <w:szCs w:val="26"/>
        </w:rPr>
      </w:pPr>
      <w:r>
        <w:rPr>
          <w:sz w:val="26"/>
          <w:szCs w:val="26"/>
        </w:rPr>
        <w:lastRenderedPageBreak/>
        <w:t>}</w:t>
      </w:r>
    </w:p>
    <w:p w14:paraId="5326E9E9" w14:textId="77777777" w:rsidR="003B261E" w:rsidRDefault="00000000">
      <w:pPr>
        <w:ind w:left="720"/>
        <w:rPr>
          <w:sz w:val="26"/>
          <w:szCs w:val="26"/>
        </w:rPr>
      </w:pPr>
      <w:r>
        <w:rPr>
          <w:sz w:val="26"/>
          <w:szCs w:val="26"/>
        </w:rPr>
        <w:t>df = pd.DataFrame(data)</w:t>
      </w:r>
    </w:p>
    <w:p w14:paraId="16E87C5E" w14:textId="77777777" w:rsidR="003B261E" w:rsidRDefault="003B261E">
      <w:pPr>
        <w:ind w:left="720"/>
        <w:rPr>
          <w:sz w:val="26"/>
          <w:szCs w:val="26"/>
        </w:rPr>
      </w:pPr>
    </w:p>
    <w:p w14:paraId="6FF7EB20" w14:textId="77777777" w:rsidR="003B261E" w:rsidRDefault="00000000">
      <w:pPr>
        <w:ind w:left="720"/>
        <w:rPr>
          <w:sz w:val="26"/>
          <w:szCs w:val="26"/>
        </w:rPr>
      </w:pPr>
      <w:r>
        <w:rPr>
          <w:sz w:val="26"/>
          <w:szCs w:val="26"/>
        </w:rPr>
        <w:t># Vẽ Boxplot</w:t>
      </w:r>
    </w:p>
    <w:p w14:paraId="150427AF" w14:textId="77777777" w:rsidR="003B261E" w:rsidRDefault="00000000">
      <w:pPr>
        <w:ind w:left="720"/>
        <w:rPr>
          <w:sz w:val="26"/>
          <w:szCs w:val="26"/>
        </w:rPr>
      </w:pPr>
      <w:r>
        <w:rPr>
          <w:sz w:val="26"/>
          <w:szCs w:val="26"/>
        </w:rPr>
        <w:t>plt.figure(figsize=(6,4))</w:t>
      </w:r>
    </w:p>
    <w:p w14:paraId="5B731E31" w14:textId="77777777" w:rsidR="003B261E" w:rsidRDefault="00000000">
      <w:pPr>
        <w:ind w:left="720"/>
        <w:rPr>
          <w:sz w:val="26"/>
          <w:szCs w:val="26"/>
        </w:rPr>
      </w:pPr>
      <w:r>
        <w:rPr>
          <w:sz w:val="26"/>
          <w:szCs w:val="26"/>
        </w:rPr>
        <w:t>sns.boxplot(x='Gender', y='Income', data=df, palette='Set2')</w:t>
      </w:r>
    </w:p>
    <w:p w14:paraId="6A5A31CA" w14:textId="77777777" w:rsidR="003B261E" w:rsidRDefault="003B261E">
      <w:pPr>
        <w:ind w:left="720"/>
        <w:rPr>
          <w:sz w:val="26"/>
          <w:szCs w:val="26"/>
        </w:rPr>
      </w:pPr>
    </w:p>
    <w:p w14:paraId="2134F31E" w14:textId="77777777" w:rsidR="003B261E" w:rsidRDefault="00000000">
      <w:pPr>
        <w:ind w:left="720"/>
        <w:rPr>
          <w:sz w:val="26"/>
          <w:szCs w:val="26"/>
        </w:rPr>
      </w:pPr>
      <w:r>
        <w:rPr>
          <w:sz w:val="26"/>
          <w:szCs w:val="26"/>
        </w:rPr>
        <w:t>plt.title('Phân bố thu nhập theo giới tính')</w:t>
      </w:r>
    </w:p>
    <w:p w14:paraId="075F8C7C" w14:textId="77777777" w:rsidR="003B261E" w:rsidRDefault="00000000">
      <w:pPr>
        <w:ind w:left="720"/>
        <w:rPr>
          <w:sz w:val="26"/>
          <w:szCs w:val="26"/>
        </w:rPr>
      </w:pPr>
      <w:r>
        <w:rPr>
          <w:sz w:val="26"/>
          <w:szCs w:val="26"/>
        </w:rPr>
        <w:t>plt.xlabel('Giới tính')</w:t>
      </w:r>
    </w:p>
    <w:p w14:paraId="779D2891" w14:textId="77777777" w:rsidR="003B261E" w:rsidRDefault="00000000">
      <w:pPr>
        <w:ind w:left="720"/>
        <w:rPr>
          <w:sz w:val="26"/>
          <w:szCs w:val="26"/>
        </w:rPr>
      </w:pPr>
      <w:r>
        <w:rPr>
          <w:sz w:val="26"/>
          <w:szCs w:val="26"/>
        </w:rPr>
        <w:t>plt.ylabel('Thu nhập (triệu/tháng)')</w:t>
      </w:r>
    </w:p>
    <w:p w14:paraId="632A335E" w14:textId="77777777" w:rsidR="003B261E" w:rsidRDefault="00000000">
      <w:pPr>
        <w:ind w:left="720"/>
        <w:rPr>
          <w:sz w:val="26"/>
          <w:szCs w:val="26"/>
        </w:rPr>
      </w:pPr>
      <w:r>
        <w:rPr>
          <w:sz w:val="26"/>
          <w:szCs w:val="26"/>
        </w:rPr>
        <w:t>plt.grid(True, axis='y', linestyle='--', alpha=0.7)</w:t>
      </w:r>
    </w:p>
    <w:p w14:paraId="65017E2E" w14:textId="77777777" w:rsidR="003B261E" w:rsidRDefault="00000000">
      <w:pPr>
        <w:ind w:left="720"/>
        <w:rPr>
          <w:sz w:val="26"/>
          <w:szCs w:val="26"/>
        </w:rPr>
      </w:pPr>
      <w:r>
        <w:rPr>
          <w:sz w:val="26"/>
          <w:szCs w:val="26"/>
        </w:rPr>
        <w:t>plt.show()</w:t>
      </w:r>
    </w:p>
    <w:p w14:paraId="05528D2C" w14:textId="77777777" w:rsidR="003B261E" w:rsidRDefault="003B261E">
      <w:pPr>
        <w:ind w:left="720"/>
      </w:pPr>
    </w:p>
    <w:p w14:paraId="4AFE7806" w14:textId="77777777" w:rsidR="003B261E" w:rsidRDefault="00000000">
      <w:pPr>
        <w:ind w:left="720"/>
      </w:pPr>
      <w:r>
        <w:rPr>
          <w:noProof/>
        </w:rPr>
        <w:drawing>
          <wp:inline distT="114300" distB="114300" distL="114300" distR="114300" wp14:anchorId="6839FFDE" wp14:editId="1419CBFB">
            <wp:extent cx="5067300" cy="3762375"/>
            <wp:effectExtent l="0" t="0" r="0" b="0"/>
            <wp:docPr id="184372217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5"/>
                    <a:srcRect/>
                    <a:stretch>
                      <a:fillRect/>
                    </a:stretch>
                  </pic:blipFill>
                  <pic:spPr>
                    <a:xfrm>
                      <a:off x="0" y="0"/>
                      <a:ext cx="5067300" cy="3762375"/>
                    </a:xfrm>
                    <a:prstGeom prst="rect">
                      <a:avLst/>
                    </a:prstGeom>
                    <a:ln/>
                  </pic:spPr>
                </pic:pic>
              </a:graphicData>
            </a:graphic>
          </wp:inline>
        </w:drawing>
      </w:r>
    </w:p>
    <w:p w14:paraId="1F4F4A02" w14:textId="77777777" w:rsidR="003B261E" w:rsidRDefault="00000000">
      <w:pPr>
        <w:numPr>
          <w:ilvl w:val="0"/>
          <w:numId w:val="23"/>
        </w:numPr>
        <w:rPr>
          <w:sz w:val="26"/>
          <w:szCs w:val="26"/>
        </w:rPr>
      </w:pPr>
      <w:r>
        <w:rPr>
          <w:sz w:val="26"/>
          <w:szCs w:val="26"/>
        </w:rPr>
        <w:t>Ví dụ trực quan hóa mối quan hệ giữa một biến số và một biến phân loại bằng biểu đồ violin plot:</w:t>
      </w:r>
    </w:p>
    <w:p w14:paraId="3FD701AC" w14:textId="77777777" w:rsidR="003B261E" w:rsidRDefault="003B261E">
      <w:pPr>
        <w:ind w:left="1440"/>
        <w:rPr>
          <w:sz w:val="26"/>
          <w:szCs w:val="26"/>
        </w:rPr>
      </w:pPr>
    </w:p>
    <w:p w14:paraId="3668003F" w14:textId="77777777" w:rsidR="003B261E" w:rsidRDefault="00000000">
      <w:pPr>
        <w:ind w:left="1440"/>
        <w:rPr>
          <w:sz w:val="26"/>
          <w:szCs w:val="26"/>
        </w:rPr>
      </w:pPr>
      <w:r>
        <w:rPr>
          <w:sz w:val="26"/>
          <w:szCs w:val="26"/>
        </w:rPr>
        <w:t># Vẽ Violin plot</w:t>
      </w:r>
    </w:p>
    <w:p w14:paraId="4EDE45C8" w14:textId="77777777" w:rsidR="003B261E" w:rsidRDefault="00000000">
      <w:pPr>
        <w:ind w:left="1440"/>
        <w:rPr>
          <w:sz w:val="26"/>
          <w:szCs w:val="26"/>
        </w:rPr>
      </w:pPr>
      <w:r>
        <w:rPr>
          <w:sz w:val="26"/>
          <w:szCs w:val="26"/>
        </w:rPr>
        <w:t>plt.figure(figsize=(6,4))</w:t>
      </w:r>
    </w:p>
    <w:p w14:paraId="4027DBC7" w14:textId="77777777" w:rsidR="003B261E" w:rsidRDefault="00000000">
      <w:pPr>
        <w:ind w:left="1440"/>
        <w:rPr>
          <w:sz w:val="26"/>
          <w:szCs w:val="26"/>
        </w:rPr>
      </w:pPr>
      <w:r>
        <w:rPr>
          <w:sz w:val="26"/>
          <w:szCs w:val="26"/>
        </w:rPr>
        <w:t>sns.violinplot(x='Gender', y='Income', data=df, palette='muted')</w:t>
      </w:r>
    </w:p>
    <w:p w14:paraId="54273E21" w14:textId="77777777" w:rsidR="003B261E" w:rsidRDefault="003B261E">
      <w:pPr>
        <w:ind w:left="1440"/>
        <w:rPr>
          <w:sz w:val="26"/>
          <w:szCs w:val="26"/>
        </w:rPr>
      </w:pPr>
    </w:p>
    <w:p w14:paraId="008753DB" w14:textId="77777777" w:rsidR="003B261E" w:rsidRDefault="00000000">
      <w:pPr>
        <w:ind w:left="1440"/>
        <w:rPr>
          <w:sz w:val="26"/>
          <w:szCs w:val="26"/>
        </w:rPr>
      </w:pPr>
      <w:r>
        <w:rPr>
          <w:sz w:val="26"/>
          <w:szCs w:val="26"/>
        </w:rPr>
        <w:t>plt.title('Phân bố mật độ thu nhập theo giới tính')</w:t>
      </w:r>
    </w:p>
    <w:p w14:paraId="62A8A032" w14:textId="77777777" w:rsidR="003B261E" w:rsidRDefault="00000000">
      <w:pPr>
        <w:ind w:left="1440"/>
        <w:rPr>
          <w:sz w:val="26"/>
          <w:szCs w:val="26"/>
        </w:rPr>
      </w:pPr>
      <w:r>
        <w:rPr>
          <w:sz w:val="26"/>
          <w:szCs w:val="26"/>
        </w:rPr>
        <w:t>plt.xlabel('Giới tính')</w:t>
      </w:r>
    </w:p>
    <w:p w14:paraId="7A167B5F" w14:textId="77777777" w:rsidR="003B261E" w:rsidRDefault="00000000">
      <w:pPr>
        <w:ind w:left="1440"/>
        <w:rPr>
          <w:sz w:val="26"/>
          <w:szCs w:val="26"/>
        </w:rPr>
      </w:pPr>
      <w:r>
        <w:rPr>
          <w:sz w:val="26"/>
          <w:szCs w:val="26"/>
        </w:rPr>
        <w:t>plt.ylabel('Thu nhập (triệu/tháng)')</w:t>
      </w:r>
    </w:p>
    <w:p w14:paraId="4B87F5AE" w14:textId="77777777" w:rsidR="003B261E" w:rsidRDefault="00000000">
      <w:pPr>
        <w:ind w:left="1440"/>
        <w:rPr>
          <w:sz w:val="26"/>
          <w:szCs w:val="26"/>
        </w:rPr>
      </w:pPr>
      <w:r>
        <w:rPr>
          <w:sz w:val="26"/>
          <w:szCs w:val="26"/>
        </w:rPr>
        <w:lastRenderedPageBreak/>
        <w:t>plt.grid(True, axis='y', linestyle='--', alpha=0.7)</w:t>
      </w:r>
    </w:p>
    <w:p w14:paraId="39E8EBF4" w14:textId="77777777" w:rsidR="003B261E" w:rsidRDefault="00000000">
      <w:pPr>
        <w:ind w:left="1440"/>
        <w:rPr>
          <w:sz w:val="26"/>
          <w:szCs w:val="26"/>
        </w:rPr>
      </w:pPr>
      <w:r>
        <w:rPr>
          <w:sz w:val="26"/>
          <w:szCs w:val="26"/>
        </w:rPr>
        <w:t>plt.show()</w:t>
      </w:r>
    </w:p>
    <w:p w14:paraId="37B0BE04" w14:textId="77777777" w:rsidR="003B261E" w:rsidRDefault="00000000">
      <w:pPr>
        <w:ind w:left="1440"/>
      </w:pPr>
      <w:r>
        <w:rPr>
          <w:noProof/>
        </w:rPr>
        <w:drawing>
          <wp:inline distT="114300" distB="114300" distL="114300" distR="114300" wp14:anchorId="3CB317FA" wp14:editId="3DABA9B6">
            <wp:extent cx="5067300" cy="3762375"/>
            <wp:effectExtent l="0" t="0" r="0" b="0"/>
            <wp:docPr id="184372226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96"/>
                    <a:srcRect/>
                    <a:stretch>
                      <a:fillRect/>
                    </a:stretch>
                  </pic:blipFill>
                  <pic:spPr>
                    <a:xfrm>
                      <a:off x="0" y="0"/>
                      <a:ext cx="5067300" cy="3762375"/>
                    </a:xfrm>
                    <a:prstGeom prst="rect">
                      <a:avLst/>
                    </a:prstGeom>
                    <a:ln/>
                  </pic:spPr>
                </pic:pic>
              </a:graphicData>
            </a:graphic>
          </wp:inline>
        </w:drawing>
      </w:r>
    </w:p>
    <w:p w14:paraId="12767925" w14:textId="77777777" w:rsidR="003B261E" w:rsidRDefault="00000000">
      <w:pPr>
        <w:pStyle w:val="Heading3"/>
        <w:rPr>
          <w:rFonts w:ascii="Times New Roman" w:eastAsia="Times New Roman" w:hAnsi="Times New Roman" w:cs="Times New Roman"/>
        </w:rPr>
      </w:pPr>
      <w:bookmarkStart w:id="29" w:name="_Toc211011649"/>
      <w:r>
        <w:rPr>
          <w:rFonts w:ascii="Times New Roman" w:eastAsia="Times New Roman" w:hAnsi="Times New Roman" w:cs="Times New Roman"/>
        </w:rPr>
        <w:t>1.3.2. Bài làm mẫu</w:t>
      </w:r>
      <w:bookmarkEnd w:id="29"/>
    </w:p>
    <w:p w14:paraId="6612442D" w14:textId="77777777" w:rsidR="003B261E" w:rsidRDefault="00000000">
      <w:pPr>
        <w:rPr>
          <w:sz w:val="26"/>
          <w:szCs w:val="26"/>
        </w:rPr>
      </w:pPr>
      <w:r>
        <w:rPr>
          <w:b/>
          <w:sz w:val="26"/>
          <w:szCs w:val="26"/>
        </w:rPr>
        <w:t>Bài toán 1:</w:t>
      </w:r>
      <w:r>
        <w:rPr>
          <w:sz w:val="26"/>
          <w:szCs w:val="26"/>
        </w:rPr>
        <w:t xml:space="preserve"> Thực hiện các nhiệm vụ trong bài toán 1 để làm quen với các hàm và thư viện hỗ trợ phân tích dữ liệu đơn biến. Bài toán này được thực hiện trên 2 tập dữ liệu là tập dữ liệu về chim cánh cụt và tập dữ liệu giá nhà.</w:t>
      </w:r>
    </w:p>
    <w:p w14:paraId="65CE53FA" w14:textId="77777777" w:rsidR="003B261E" w:rsidRDefault="00000000">
      <w:pPr>
        <w:rPr>
          <w:sz w:val="26"/>
          <w:szCs w:val="26"/>
        </w:rPr>
      </w:pPr>
      <w:r>
        <w:rPr>
          <w:b/>
          <w:sz w:val="26"/>
          <w:szCs w:val="26"/>
        </w:rPr>
        <w:t>Nhiệm vụ 1:</w:t>
      </w:r>
      <w:r>
        <w:rPr>
          <w:sz w:val="26"/>
          <w:szCs w:val="26"/>
        </w:rPr>
        <w:t xml:space="preserve"> phân tích dữ liệu đơn biến trên dữ liệu về chim cánh cụt lấy tại </w:t>
      </w:r>
      <w:hyperlink r:id="rId97">
        <w:r>
          <w:rPr>
            <w:color w:val="1155CC"/>
            <w:sz w:val="26"/>
            <w:szCs w:val="26"/>
            <w:u w:val="single"/>
          </w:rPr>
          <w:t>https://www.kaggle.com/datasets/parulpandey/palmer-archipelago-antarctica-penguin-data</w:t>
        </w:r>
      </w:hyperlink>
    </w:p>
    <w:p w14:paraId="377891A9" w14:textId="77777777" w:rsidR="003B261E" w:rsidRDefault="00000000">
      <w:pPr>
        <w:rPr>
          <w:sz w:val="26"/>
          <w:szCs w:val="26"/>
        </w:rPr>
      </w:pPr>
      <w:r>
        <w:rPr>
          <w:sz w:val="26"/>
          <w:szCs w:val="26"/>
        </w:rPr>
        <w:t>1. Import thư viện và nạp dữ liệu</w:t>
      </w:r>
    </w:p>
    <w:p w14:paraId="2778D331" w14:textId="77777777" w:rsidR="003B261E" w:rsidRDefault="00000000">
      <w:pPr>
        <w:shd w:val="clear" w:color="auto" w:fill="383838"/>
        <w:spacing w:line="325" w:lineRule="auto"/>
        <w:rPr>
          <w:rFonts w:ascii="Courier New" w:eastAsia="Courier New" w:hAnsi="Courier New" w:cs="Courier New"/>
          <w:color w:val="D4D4D4"/>
          <w:sz w:val="21"/>
          <w:szCs w:val="21"/>
        </w:rPr>
      </w:pPr>
      <w:r>
        <w:rPr>
          <w:rFonts w:ascii="Courier New" w:eastAsia="Courier New" w:hAnsi="Courier New" w:cs="Courier New"/>
          <w:color w:val="C99CC6"/>
          <w:sz w:val="21"/>
          <w:szCs w:val="21"/>
        </w:rPr>
        <w:t>import</w:t>
      </w:r>
      <w:r>
        <w:rPr>
          <w:rFonts w:ascii="Courier New" w:eastAsia="Courier New" w:hAnsi="Courier New" w:cs="Courier New"/>
          <w:color w:val="D4D4D4"/>
          <w:sz w:val="21"/>
          <w:szCs w:val="21"/>
        </w:rPr>
        <w:t xml:space="preserve"> pandas </w:t>
      </w:r>
      <w:r>
        <w:rPr>
          <w:rFonts w:ascii="Courier New" w:eastAsia="Courier New" w:hAnsi="Courier New" w:cs="Courier New"/>
          <w:color w:val="C99CC6"/>
          <w:sz w:val="21"/>
          <w:szCs w:val="21"/>
        </w:rPr>
        <w:t>as</w:t>
      </w:r>
      <w:r>
        <w:rPr>
          <w:rFonts w:ascii="Courier New" w:eastAsia="Courier New" w:hAnsi="Courier New" w:cs="Courier New"/>
          <w:color w:val="D4D4D4"/>
          <w:sz w:val="21"/>
          <w:szCs w:val="21"/>
        </w:rPr>
        <w:t xml:space="preserve"> pd</w:t>
      </w:r>
    </w:p>
    <w:p w14:paraId="614ACDA0" w14:textId="77777777" w:rsidR="003B261E" w:rsidRDefault="00000000">
      <w:pPr>
        <w:shd w:val="clear" w:color="auto" w:fill="383838"/>
        <w:spacing w:line="325" w:lineRule="auto"/>
        <w:rPr>
          <w:rFonts w:ascii="Courier New" w:eastAsia="Courier New" w:hAnsi="Courier New" w:cs="Courier New"/>
          <w:color w:val="D4D4D4"/>
          <w:sz w:val="21"/>
          <w:szCs w:val="21"/>
        </w:rPr>
      </w:pPr>
      <w:r>
        <w:rPr>
          <w:rFonts w:ascii="Courier New" w:eastAsia="Courier New" w:hAnsi="Courier New" w:cs="Courier New"/>
          <w:color w:val="C99CC6"/>
          <w:sz w:val="21"/>
          <w:szCs w:val="21"/>
        </w:rPr>
        <w:t>import</w:t>
      </w:r>
      <w:r>
        <w:rPr>
          <w:rFonts w:ascii="Courier New" w:eastAsia="Courier New" w:hAnsi="Courier New" w:cs="Courier New"/>
          <w:color w:val="D4D4D4"/>
          <w:sz w:val="21"/>
          <w:szCs w:val="21"/>
        </w:rPr>
        <w:t xml:space="preserve"> matplotlib.pyplot </w:t>
      </w:r>
      <w:r>
        <w:rPr>
          <w:rFonts w:ascii="Courier New" w:eastAsia="Courier New" w:hAnsi="Courier New" w:cs="Courier New"/>
          <w:color w:val="C99CC6"/>
          <w:sz w:val="21"/>
          <w:szCs w:val="21"/>
        </w:rPr>
        <w:t>as</w:t>
      </w:r>
      <w:r>
        <w:rPr>
          <w:rFonts w:ascii="Courier New" w:eastAsia="Courier New" w:hAnsi="Courier New" w:cs="Courier New"/>
          <w:color w:val="D4D4D4"/>
          <w:sz w:val="21"/>
          <w:szCs w:val="21"/>
        </w:rPr>
        <w:t xml:space="preserve"> plt</w:t>
      </w:r>
    </w:p>
    <w:p w14:paraId="0DBF5044" w14:textId="77777777" w:rsidR="003B261E" w:rsidRDefault="00000000">
      <w:pPr>
        <w:shd w:val="clear" w:color="auto" w:fill="383838"/>
        <w:spacing w:line="325" w:lineRule="auto"/>
        <w:rPr>
          <w:rFonts w:ascii="Courier New" w:eastAsia="Courier New" w:hAnsi="Courier New" w:cs="Courier New"/>
          <w:color w:val="D4D4D4"/>
          <w:sz w:val="21"/>
          <w:szCs w:val="21"/>
        </w:rPr>
      </w:pPr>
      <w:r>
        <w:rPr>
          <w:rFonts w:ascii="Courier New" w:eastAsia="Courier New" w:hAnsi="Courier New" w:cs="Courier New"/>
          <w:color w:val="C99CC6"/>
          <w:sz w:val="21"/>
          <w:szCs w:val="21"/>
        </w:rPr>
        <w:t>import</w:t>
      </w:r>
      <w:r>
        <w:rPr>
          <w:rFonts w:ascii="Courier New" w:eastAsia="Courier New" w:hAnsi="Courier New" w:cs="Courier New"/>
          <w:color w:val="D4D4D4"/>
          <w:sz w:val="21"/>
          <w:szCs w:val="21"/>
        </w:rPr>
        <w:t xml:space="preserve"> seaborn </w:t>
      </w:r>
      <w:r>
        <w:rPr>
          <w:rFonts w:ascii="Courier New" w:eastAsia="Courier New" w:hAnsi="Courier New" w:cs="Courier New"/>
          <w:color w:val="C99CC6"/>
          <w:sz w:val="21"/>
          <w:szCs w:val="21"/>
        </w:rPr>
        <w:t>as</w:t>
      </w:r>
      <w:r>
        <w:rPr>
          <w:rFonts w:ascii="Courier New" w:eastAsia="Courier New" w:hAnsi="Courier New" w:cs="Courier New"/>
          <w:color w:val="D4D4D4"/>
          <w:sz w:val="21"/>
          <w:szCs w:val="21"/>
        </w:rPr>
        <w:t xml:space="preserve"> sns</w:t>
      </w:r>
    </w:p>
    <w:p w14:paraId="7F76EBB5" w14:textId="77777777" w:rsidR="003B261E" w:rsidRDefault="00000000">
      <w:pPr>
        <w:shd w:val="clear" w:color="auto" w:fill="383838"/>
        <w:spacing w:line="325" w:lineRule="auto"/>
        <w:rPr>
          <w:rFonts w:ascii="Courier New" w:eastAsia="Courier New" w:hAnsi="Courier New" w:cs="Courier New"/>
          <w:color w:val="D4D4D4"/>
          <w:sz w:val="21"/>
          <w:szCs w:val="21"/>
        </w:rPr>
      </w:pPr>
      <w:r>
        <w:rPr>
          <w:rFonts w:ascii="Courier New" w:eastAsia="Courier New" w:hAnsi="Courier New" w:cs="Courier New"/>
          <w:color w:val="C99CC6"/>
          <w:sz w:val="21"/>
          <w:szCs w:val="21"/>
        </w:rPr>
        <w:t>import</w:t>
      </w:r>
      <w:r>
        <w:rPr>
          <w:rFonts w:ascii="Courier New" w:eastAsia="Courier New" w:hAnsi="Courier New" w:cs="Courier New"/>
          <w:color w:val="D4D4D4"/>
          <w:sz w:val="21"/>
          <w:szCs w:val="21"/>
        </w:rPr>
        <w:t xml:space="preserve"> numpy </w:t>
      </w:r>
      <w:r>
        <w:rPr>
          <w:rFonts w:ascii="Courier New" w:eastAsia="Courier New" w:hAnsi="Courier New" w:cs="Courier New"/>
          <w:color w:val="C99CC6"/>
          <w:sz w:val="21"/>
          <w:szCs w:val="21"/>
        </w:rPr>
        <w:t>as</w:t>
      </w:r>
      <w:r>
        <w:rPr>
          <w:rFonts w:ascii="Courier New" w:eastAsia="Courier New" w:hAnsi="Courier New" w:cs="Courier New"/>
          <w:color w:val="D4D4D4"/>
          <w:sz w:val="21"/>
          <w:szCs w:val="21"/>
        </w:rPr>
        <w:t xml:space="preserve"> np</w:t>
      </w:r>
    </w:p>
    <w:p w14:paraId="103D8900" w14:textId="77777777" w:rsidR="003B261E" w:rsidRDefault="003B261E">
      <w:pPr>
        <w:shd w:val="clear" w:color="auto" w:fill="383838"/>
        <w:spacing w:line="325" w:lineRule="auto"/>
        <w:rPr>
          <w:rFonts w:ascii="Courier New" w:eastAsia="Courier New" w:hAnsi="Courier New" w:cs="Courier New"/>
          <w:color w:val="D4D4D4"/>
          <w:sz w:val="21"/>
          <w:szCs w:val="21"/>
        </w:rPr>
      </w:pPr>
    </w:p>
    <w:p w14:paraId="23BD7D6C"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penguins_data = pd.read_csv</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"penguins_size.csv"</w:t>
      </w:r>
      <w:r>
        <w:rPr>
          <w:rFonts w:ascii="Courier New" w:eastAsia="Courier New" w:hAnsi="Courier New" w:cs="Courier New"/>
          <w:color w:val="DCDCDC"/>
          <w:sz w:val="21"/>
          <w:szCs w:val="21"/>
        </w:rPr>
        <w:t>)</w:t>
      </w:r>
    </w:p>
    <w:p w14:paraId="37816975" w14:textId="77777777" w:rsidR="003B261E" w:rsidRDefault="00000000">
      <w:pPr>
        <w:shd w:val="clear" w:color="auto" w:fill="383838"/>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penguins_data = penguins_data</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'species'</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'culmen_length_mm'</w:t>
      </w:r>
      <w:r>
        <w:rPr>
          <w:rFonts w:ascii="Courier New" w:eastAsia="Courier New" w:hAnsi="Courier New" w:cs="Courier New"/>
          <w:color w:val="DCDCDC"/>
          <w:sz w:val="21"/>
          <w:szCs w:val="21"/>
        </w:rPr>
        <w:t>]]</w:t>
      </w:r>
    </w:p>
    <w:p w14:paraId="7AB78372" w14:textId="77777777" w:rsidR="003B261E" w:rsidRDefault="003B261E"/>
    <w:p w14:paraId="6D3A935D" w14:textId="77777777" w:rsidR="003B261E" w:rsidRDefault="00000000">
      <w:pPr>
        <w:rPr>
          <w:sz w:val="26"/>
          <w:szCs w:val="26"/>
        </w:rPr>
      </w:pPr>
      <w:r>
        <w:rPr>
          <w:sz w:val="26"/>
          <w:szCs w:val="26"/>
        </w:rPr>
        <w:t>2. Phân tích đơn biến bằng Histogram</w:t>
      </w:r>
    </w:p>
    <w:p w14:paraId="7B3446CD" w14:textId="77777777" w:rsidR="003B261E" w:rsidRDefault="00000000">
      <w:pPr>
        <w:shd w:val="clear" w:color="auto" w:fill="383838"/>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case 1: basic</w:t>
      </w:r>
    </w:p>
    <w:p w14:paraId="1F8D1598" w14:textId="77777777" w:rsidR="003B261E" w:rsidRDefault="00000000">
      <w:pPr>
        <w:shd w:val="clear" w:color="auto" w:fill="383838"/>
        <w:spacing w:line="325" w:lineRule="auto"/>
      </w:pPr>
      <w:r>
        <w:rPr>
          <w:rFonts w:ascii="Courier New" w:eastAsia="Courier New" w:hAnsi="Courier New" w:cs="Courier New"/>
          <w:color w:val="D4D4D4"/>
          <w:sz w:val="21"/>
          <w:szCs w:val="21"/>
        </w:rPr>
        <w:t>sns.histplot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data = penguins_data</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x=penguins_data</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"culmen_length_mm"</w:t>
      </w:r>
      <w:r>
        <w:rPr>
          <w:rFonts w:ascii="Courier New" w:eastAsia="Courier New" w:hAnsi="Courier New" w:cs="Courier New"/>
          <w:color w:val="DCDCDC"/>
          <w:sz w:val="21"/>
          <w:szCs w:val="21"/>
        </w:rPr>
        <w:t>])</w:t>
      </w:r>
    </w:p>
    <w:p w14:paraId="02822A16" w14:textId="77777777" w:rsidR="003B261E" w:rsidRDefault="00000000">
      <w:r>
        <w:rPr>
          <w:noProof/>
        </w:rPr>
        <w:lastRenderedPageBreak/>
        <w:drawing>
          <wp:inline distT="114300" distB="114300" distL="114300" distR="114300" wp14:anchorId="7D9A876D" wp14:editId="2C4A5869">
            <wp:extent cx="4157663" cy="3203324"/>
            <wp:effectExtent l="0" t="0" r="0" b="0"/>
            <wp:docPr id="184372218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8"/>
                    <a:srcRect/>
                    <a:stretch>
                      <a:fillRect/>
                    </a:stretch>
                  </pic:blipFill>
                  <pic:spPr>
                    <a:xfrm>
                      <a:off x="0" y="0"/>
                      <a:ext cx="4157663" cy="3203324"/>
                    </a:xfrm>
                    <a:prstGeom prst="rect">
                      <a:avLst/>
                    </a:prstGeom>
                    <a:ln/>
                  </pic:spPr>
                </pic:pic>
              </a:graphicData>
            </a:graphic>
          </wp:inline>
        </w:drawing>
      </w:r>
    </w:p>
    <w:p w14:paraId="56953481" w14:textId="77777777" w:rsidR="003B261E" w:rsidRDefault="003B261E"/>
    <w:p w14:paraId="350C20A4" w14:textId="77777777" w:rsidR="003B261E" w:rsidRDefault="00000000">
      <w:pPr>
        <w:shd w:val="clear" w:color="auto" w:fill="383838"/>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#case 2: advanced</w:t>
      </w:r>
    </w:p>
    <w:p w14:paraId="2D4D1403"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plt.figure</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figsize= </w:t>
      </w:r>
      <w:r>
        <w:rPr>
          <w:rFonts w:ascii="Courier New" w:eastAsia="Courier New" w:hAnsi="Courier New" w:cs="Courier New"/>
          <w:color w:val="DCDCDC"/>
          <w:sz w:val="21"/>
          <w:szCs w:val="21"/>
        </w:rPr>
        <w:t>(</w:t>
      </w:r>
      <w:r>
        <w:rPr>
          <w:rFonts w:ascii="Courier New" w:eastAsia="Courier New" w:hAnsi="Courier New" w:cs="Courier New"/>
          <w:color w:val="B5CEA8"/>
          <w:sz w:val="21"/>
          <w:szCs w:val="21"/>
        </w:rPr>
        <w:t>12</w:t>
      </w:r>
      <w:r>
        <w:rPr>
          <w:rFonts w:ascii="Courier New" w:eastAsia="Courier New" w:hAnsi="Courier New" w:cs="Courier New"/>
          <w:color w:val="DCDCDC"/>
          <w:sz w:val="21"/>
          <w:szCs w:val="21"/>
        </w:rPr>
        <w:t>,</w:t>
      </w:r>
      <w:r>
        <w:rPr>
          <w:rFonts w:ascii="Courier New" w:eastAsia="Courier New" w:hAnsi="Courier New" w:cs="Courier New"/>
          <w:color w:val="B5CEA8"/>
          <w:sz w:val="21"/>
          <w:szCs w:val="21"/>
        </w:rPr>
        <w:t>6</w:t>
      </w:r>
      <w:r>
        <w:rPr>
          <w:rFonts w:ascii="Courier New" w:eastAsia="Courier New" w:hAnsi="Courier New" w:cs="Courier New"/>
          <w:color w:val="DCDCDC"/>
          <w:sz w:val="21"/>
          <w:szCs w:val="21"/>
        </w:rPr>
        <w:t>))</w:t>
      </w:r>
    </w:p>
    <w:p w14:paraId="0105882B"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ax = sns.histplot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data = penguins_data</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x = penguins_data</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"culmen_length_mm"</w:t>
      </w:r>
      <w:r>
        <w:rPr>
          <w:rFonts w:ascii="Courier New" w:eastAsia="Courier New" w:hAnsi="Courier New" w:cs="Courier New"/>
          <w:color w:val="DCDCDC"/>
          <w:sz w:val="21"/>
          <w:szCs w:val="21"/>
        </w:rPr>
        <w:t>])</w:t>
      </w:r>
    </w:p>
    <w:p w14:paraId="4C457B43"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ax.set_xlabel</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'Culmen Length in mm'</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fontsize = </w:t>
      </w:r>
      <w:r>
        <w:rPr>
          <w:rFonts w:ascii="Courier New" w:eastAsia="Courier New" w:hAnsi="Courier New" w:cs="Courier New"/>
          <w:color w:val="B5CEA8"/>
          <w:sz w:val="21"/>
          <w:szCs w:val="21"/>
        </w:rPr>
        <w:t>15</w:t>
      </w:r>
      <w:r>
        <w:rPr>
          <w:rFonts w:ascii="Courier New" w:eastAsia="Courier New" w:hAnsi="Courier New" w:cs="Courier New"/>
          <w:color w:val="DCDCDC"/>
          <w:sz w:val="21"/>
          <w:szCs w:val="21"/>
        </w:rPr>
        <w:t>)</w:t>
      </w:r>
    </w:p>
    <w:p w14:paraId="2096A889"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ax.set_ylabel</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'Count of records'</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fontsize = </w:t>
      </w:r>
      <w:r>
        <w:rPr>
          <w:rFonts w:ascii="Courier New" w:eastAsia="Courier New" w:hAnsi="Courier New" w:cs="Courier New"/>
          <w:color w:val="B5CEA8"/>
          <w:sz w:val="21"/>
          <w:szCs w:val="21"/>
        </w:rPr>
        <w:t>15</w:t>
      </w:r>
      <w:r>
        <w:rPr>
          <w:rFonts w:ascii="Courier New" w:eastAsia="Courier New" w:hAnsi="Courier New" w:cs="Courier New"/>
          <w:color w:val="DCDCDC"/>
          <w:sz w:val="21"/>
          <w:szCs w:val="21"/>
        </w:rPr>
        <w:t>)</w:t>
      </w:r>
    </w:p>
    <w:p w14:paraId="4ECC63FD"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ax.set_title</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'Univariate analysis of Culmen Length'</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fontsize= </w:t>
      </w:r>
      <w:r>
        <w:rPr>
          <w:rFonts w:ascii="Courier New" w:eastAsia="Courier New" w:hAnsi="Courier New" w:cs="Courier New"/>
          <w:color w:val="B5CEA8"/>
          <w:sz w:val="21"/>
          <w:szCs w:val="21"/>
        </w:rPr>
        <w:t>20</w:t>
      </w:r>
      <w:r>
        <w:rPr>
          <w:rFonts w:ascii="Courier New" w:eastAsia="Courier New" w:hAnsi="Courier New" w:cs="Courier New"/>
          <w:color w:val="DCDCDC"/>
          <w:sz w:val="21"/>
          <w:szCs w:val="21"/>
        </w:rPr>
        <w:t>)</w:t>
      </w:r>
    </w:p>
    <w:p w14:paraId="1224C10C" w14:textId="77777777" w:rsidR="003B261E" w:rsidRDefault="003B261E"/>
    <w:p w14:paraId="270E9E8F" w14:textId="77777777" w:rsidR="003B261E" w:rsidRDefault="00000000">
      <w:r>
        <w:rPr>
          <w:noProof/>
        </w:rPr>
        <w:drawing>
          <wp:inline distT="114300" distB="114300" distL="114300" distR="114300" wp14:anchorId="3B2E78B4" wp14:editId="00D972F4">
            <wp:extent cx="4814888" cy="2685856"/>
            <wp:effectExtent l="0" t="0" r="0" b="0"/>
            <wp:docPr id="184372220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9"/>
                    <a:srcRect/>
                    <a:stretch>
                      <a:fillRect/>
                    </a:stretch>
                  </pic:blipFill>
                  <pic:spPr>
                    <a:xfrm>
                      <a:off x="0" y="0"/>
                      <a:ext cx="4814888" cy="2685856"/>
                    </a:xfrm>
                    <a:prstGeom prst="rect">
                      <a:avLst/>
                    </a:prstGeom>
                    <a:ln/>
                  </pic:spPr>
                </pic:pic>
              </a:graphicData>
            </a:graphic>
          </wp:inline>
        </w:drawing>
      </w:r>
    </w:p>
    <w:p w14:paraId="76E5AC70" w14:textId="77777777" w:rsidR="003B261E" w:rsidRDefault="003B261E"/>
    <w:p w14:paraId="64153261" w14:textId="77777777" w:rsidR="003B261E" w:rsidRDefault="00000000">
      <w:pPr>
        <w:rPr>
          <w:sz w:val="26"/>
          <w:szCs w:val="26"/>
        </w:rPr>
      </w:pPr>
      <w:r>
        <w:rPr>
          <w:sz w:val="26"/>
          <w:szCs w:val="26"/>
        </w:rPr>
        <w:t>3. Phân tích đơn biến bằng bar chart</w:t>
      </w:r>
    </w:p>
    <w:p w14:paraId="1C3AB072" w14:textId="77777777" w:rsidR="003B261E" w:rsidRDefault="00000000">
      <w:pPr>
        <w:shd w:val="clear" w:color="auto" w:fill="383838"/>
        <w:spacing w:line="325" w:lineRule="auto"/>
        <w:rPr>
          <w:rFonts w:ascii="Courier New" w:eastAsia="Courier New" w:hAnsi="Courier New" w:cs="Courier New"/>
          <w:color w:val="82B76C"/>
          <w:sz w:val="21"/>
          <w:szCs w:val="21"/>
        </w:rPr>
      </w:pPr>
      <w:r>
        <w:rPr>
          <w:rFonts w:ascii="Courier New" w:eastAsia="Courier New" w:hAnsi="Courier New" w:cs="Courier New"/>
          <w:color w:val="82B76C"/>
          <w:sz w:val="21"/>
          <w:szCs w:val="21"/>
        </w:rPr>
        <w:t># Case 1: Basic</w:t>
      </w:r>
    </w:p>
    <w:p w14:paraId="128FCCE6"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sns.countplot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data = penguins_data</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x= penguins_data</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'species'</w:t>
      </w:r>
      <w:r>
        <w:rPr>
          <w:rFonts w:ascii="Courier New" w:eastAsia="Courier New" w:hAnsi="Courier New" w:cs="Courier New"/>
          <w:color w:val="DCDCDC"/>
          <w:sz w:val="21"/>
          <w:szCs w:val="21"/>
        </w:rPr>
        <w:t>])</w:t>
      </w:r>
    </w:p>
    <w:p w14:paraId="31B451F9" w14:textId="77777777" w:rsidR="003B261E" w:rsidRDefault="003B261E"/>
    <w:p w14:paraId="6DB97CB2" w14:textId="77777777" w:rsidR="003B261E" w:rsidRDefault="00000000">
      <w:r>
        <w:rPr>
          <w:noProof/>
        </w:rPr>
        <w:lastRenderedPageBreak/>
        <w:drawing>
          <wp:inline distT="114300" distB="114300" distL="114300" distR="114300" wp14:anchorId="311B9AC9" wp14:editId="0B0DE7F1">
            <wp:extent cx="5438775" cy="4114800"/>
            <wp:effectExtent l="0" t="0" r="0" b="0"/>
            <wp:docPr id="184372222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0"/>
                    <a:srcRect/>
                    <a:stretch>
                      <a:fillRect/>
                    </a:stretch>
                  </pic:blipFill>
                  <pic:spPr>
                    <a:xfrm>
                      <a:off x="0" y="0"/>
                      <a:ext cx="5438775" cy="4114800"/>
                    </a:xfrm>
                    <a:prstGeom prst="rect">
                      <a:avLst/>
                    </a:prstGeom>
                    <a:ln/>
                  </pic:spPr>
                </pic:pic>
              </a:graphicData>
            </a:graphic>
          </wp:inline>
        </w:drawing>
      </w:r>
    </w:p>
    <w:p w14:paraId="7FF19E30" w14:textId="77777777" w:rsidR="003B261E" w:rsidRDefault="00000000">
      <w:pPr>
        <w:shd w:val="clear" w:color="auto" w:fill="383838"/>
        <w:spacing w:line="325" w:lineRule="auto"/>
        <w:rPr>
          <w:rFonts w:ascii="Courier New" w:eastAsia="Courier New" w:hAnsi="Courier New" w:cs="Courier New"/>
          <w:color w:val="82B76C"/>
          <w:sz w:val="21"/>
          <w:szCs w:val="21"/>
        </w:rPr>
      </w:pPr>
      <w:r>
        <w:rPr>
          <w:rFonts w:ascii="Courier New" w:eastAsia="Courier New" w:hAnsi="Courier New" w:cs="Courier New"/>
          <w:color w:val="82B76C"/>
          <w:sz w:val="21"/>
          <w:szCs w:val="21"/>
        </w:rPr>
        <w:t># Case 2: Advanced</w:t>
      </w:r>
    </w:p>
    <w:p w14:paraId="734E9C6F"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plt.figure</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figsize= </w:t>
      </w:r>
      <w:r>
        <w:rPr>
          <w:rFonts w:ascii="Courier New" w:eastAsia="Courier New" w:hAnsi="Courier New" w:cs="Courier New"/>
          <w:color w:val="DCDCDC"/>
          <w:sz w:val="21"/>
          <w:szCs w:val="21"/>
        </w:rPr>
        <w:t>(</w:t>
      </w:r>
      <w:r>
        <w:rPr>
          <w:rFonts w:ascii="Courier New" w:eastAsia="Courier New" w:hAnsi="Courier New" w:cs="Courier New"/>
          <w:color w:val="B5CEA8"/>
          <w:sz w:val="21"/>
          <w:szCs w:val="21"/>
        </w:rPr>
        <w:t>12</w:t>
      </w:r>
      <w:r>
        <w:rPr>
          <w:rFonts w:ascii="Courier New" w:eastAsia="Courier New" w:hAnsi="Courier New" w:cs="Courier New"/>
          <w:color w:val="DCDCDC"/>
          <w:sz w:val="21"/>
          <w:szCs w:val="21"/>
        </w:rPr>
        <w:t>,</w:t>
      </w:r>
      <w:r>
        <w:rPr>
          <w:rFonts w:ascii="Courier New" w:eastAsia="Courier New" w:hAnsi="Courier New" w:cs="Courier New"/>
          <w:color w:val="B5CEA8"/>
          <w:sz w:val="21"/>
          <w:szCs w:val="21"/>
        </w:rPr>
        <w:t>6</w:t>
      </w:r>
      <w:r>
        <w:rPr>
          <w:rFonts w:ascii="Courier New" w:eastAsia="Courier New" w:hAnsi="Courier New" w:cs="Courier New"/>
          <w:color w:val="DCDCDC"/>
          <w:sz w:val="21"/>
          <w:szCs w:val="21"/>
        </w:rPr>
        <w:t>))</w:t>
      </w:r>
    </w:p>
    <w:p w14:paraId="29D4380D"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ax = sns.countplot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data = penguins_data</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x= penguins_data</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'species'</w:t>
      </w:r>
      <w:r>
        <w:rPr>
          <w:rFonts w:ascii="Courier New" w:eastAsia="Courier New" w:hAnsi="Courier New" w:cs="Courier New"/>
          <w:color w:val="DCDCDC"/>
          <w:sz w:val="21"/>
          <w:szCs w:val="21"/>
        </w:rPr>
        <w:t>])</w:t>
      </w:r>
    </w:p>
    <w:p w14:paraId="4D770996"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ax.set_xlabel</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'Penguin Species'</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fontsize = </w:t>
      </w:r>
      <w:r>
        <w:rPr>
          <w:rFonts w:ascii="Courier New" w:eastAsia="Courier New" w:hAnsi="Courier New" w:cs="Courier New"/>
          <w:color w:val="B5CEA8"/>
          <w:sz w:val="21"/>
          <w:szCs w:val="21"/>
        </w:rPr>
        <w:t>15</w:t>
      </w:r>
      <w:r>
        <w:rPr>
          <w:rFonts w:ascii="Courier New" w:eastAsia="Courier New" w:hAnsi="Courier New" w:cs="Courier New"/>
          <w:color w:val="DCDCDC"/>
          <w:sz w:val="21"/>
          <w:szCs w:val="21"/>
        </w:rPr>
        <w:t>)</w:t>
      </w:r>
    </w:p>
    <w:p w14:paraId="6AB7A88A"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ax.set_ylabel</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'Count of records'</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fontsize = </w:t>
      </w:r>
      <w:r>
        <w:rPr>
          <w:rFonts w:ascii="Courier New" w:eastAsia="Courier New" w:hAnsi="Courier New" w:cs="Courier New"/>
          <w:color w:val="B5CEA8"/>
          <w:sz w:val="21"/>
          <w:szCs w:val="21"/>
        </w:rPr>
        <w:t>15</w:t>
      </w:r>
      <w:r>
        <w:rPr>
          <w:rFonts w:ascii="Courier New" w:eastAsia="Courier New" w:hAnsi="Courier New" w:cs="Courier New"/>
          <w:color w:val="DCDCDC"/>
          <w:sz w:val="21"/>
          <w:szCs w:val="21"/>
        </w:rPr>
        <w:t>)</w:t>
      </w:r>
    </w:p>
    <w:p w14:paraId="22C9A94D"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ax.set_title</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'Univariate analysis of Penguin Species'</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fontsize= </w:t>
      </w:r>
      <w:r>
        <w:rPr>
          <w:rFonts w:ascii="Courier New" w:eastAsia="Courier New" w:hAnsi="Courier New" w:cs="Courier New"/>
          <w:color w:val="B5CEA8"/>
          <w:sz w:val="21"/>
          <w:szCs w:val="21"/>
        </w:rPr>
        <w:t>20</w:t>
      </w:r>
      <w:r>
        <w:rPr>
          <w:rFonts w:ascii="Courier New" w:eastAsia="Courier New" w:hAnsi="Courier New" w:cs="Courier New"/>
          <w:color w:val="DCDCDC"/>
          <w:sz w:val="21"/>
          <w:szCs w:val="21"/>
        </w:rPr>
        <w:t>)</w:t>
      </w:r>
    </w:p>
    <w:p w14:paraId="2D70A96B"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ax.set_title</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'Univariate analysis of Culmen Length'</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fontsize= </w:t>
      </w:r>
      <w:r>
        <w:rPr>
          <w:rFonts w:ascii="Courier New" w:eastAsia="Courier New" w:hAnsi="Courier New" w:cs="Courier New"/>
          <w:color w:val="B5CEA8"/>
          <w:sz w:val="21"/>
          <w:szCs w:val="21"/>
        </w:rPr>
        <w:t>20</w:t>
      </w:r>
      <w:r>
        <w:rPr>
          <w:rFonts w:ascii="Courier New" w:eastAsia="Courier New" w:hAnsi="Courier New" w:cs="Courier New"/>
          <w:color w:val="DCDCDC"/>
          <w:sz w:val="21"/>
          <w:szCs w:val="21"/>
        </w:rPr>
        <w:t>)</w:t>
      </w:r>
    </w:p>
    <w:p w14:paraId="56203B6C" w14:textId="77777777" w:rsidR="003B261E" w:rsidRDefault="003B261E"/>
    <w:p w14:paraId="2D947800" w14:textId="77777777" w:rsidR="003B261E" w:rsidRDefault="00000000">
      <w:r>
        <w:rPr>
          <w:noProof/>
        </w:rPr>
        <w:drawing>
          <wp:inline distT="114300" distB="114300" distL="114300" distR="114300" wp14:anchorId="2F87BC24" wp14:editId="05497A06">
            <wp:extent cx="4748213" cy="2626503"/>
            <wp:effectExtent l="0" t="0" r="0" b="0"/>
            <wp:docPr id="184372217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1"/>
                    <a:srcRect/>
                    <a:stretch>
                      <a:fillRect/>
                    </a:stretch>
                  </pic:blipFill>
                  <pic:spPr>
                    <a:xfrm>
                      <a:off x="0" y="0"/>
                      <a:ext cx="4748213" cy="2626503"/>
                    </a:xfrm>
                    <a:prstGeom prst="rect">
                      <a:avLst/>
                    </a:prstGeom>
                    <a:ln/>
                  </pic:spPr>
                </pic:pic>
              </a:graphicData>
            </a:graphic>
          </wp:inline>
        </w:drawing>
      </w:r>
    </w:p>
    <w:p w14:paraId="33CC62B4" w14:textId="77777777" w:rsidR="003B261E" w:rsidRDefault="003B261E"/>
    <w:p w14:paraId="42F370E7" w14:textId="77777777" w:rsidR="003B261E" w:rsidRDefault="00000000">
      <w:pPr>
        <w:rPr>
          <w:sz w:val="26"/>
          <w:szCs w:val="26"/>
        </w:rPr>
      </w:pPr>
      <w:r>
        <w:rPr>
          <w:sz w:val="26"/>
          <w:szCs w:val="26"/>
        </w:rPr>
        <w:t>4. Phân tích đơn biến bằng biểu đồ tròn (Pie-chart)</w:t>
      </w:r>
    </w:p>
    <w:p w14:paraId="103F1BC6"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lastRenderedPageBreak/>
        <w:t>penguins_group = penguins_data.groupby</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'species'</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.count</w:t>
      </w:r>
      <w:r>
        <w:rPr>
          <w:rFonts w:ascii="Courier New" w:eastAsia="Courier New" w:hAnsi="Courier New" w:cs="Courier New"/>
          <w:color w:val="DCDCDC"/>
          <w:sz w:val="21"/>
          <w:szCs w:val="21"/>
        </w:rPr>
        <w:t>()</w:t>
      </w:r>
    </w:p>
    <w:p w14:paraId="601923D7"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penguins_group = penguins_group.reset_index</w:t>
      </w:r>
      <w:r>
        <w:rPr>
          <w:rFonts w:ascii="Courier New" w:eastAsia="Courier New" w:hAnsi="Courier New" w:cs="Courier New"/>
          <w:color w:val="DCDCDC"/>
          <w:sz w:val="21"/>
          <w:szCs w:val="21"/>
        </w:rPr>
        <w:t>()</w:t>
      </w:r>
    </w:p>
    <w:p w14:paraId="3F80CFB0" w14:textId="77777777" w:rsidR="003B261E" w:rsidRDefault="003B261E"/>
    <w:p w14:paraId="4BAC71F2" w14:textId="77777777" w:rsidR="003B261E" w:rsidRDefault="00000000">
      <w:pPr>
        <w:shd w:val="clear" w:color="auto" w:fill="383838"/>
        <w:spacing w:line="325" w:lineRule="auto"/>
        <w:rPr>
          <w:rFonts w:ascii="Courier New" w:eastAsia="Courier New" w:hAnsi="Courier New" w:cs="Courier New"/>
          <w:color w:val="82B76C"/>
          <w:sz w:val="21"/>
          <w:szCs w:val="21"/>
        </w:rPr>
      </w:pPr>
      <w:r>
        <w:rPr>
          <w:rFonts w:ascii="Courier New" w:eastAsia="Courier New" w:hAnsi="Courier New" w:cs="Courier New"/>
          <w:color w:val="82B76C"/>
          <w:sz w:val="21"/>
          <w:szCs w:val="21"/>
        </w:rPr>
        <w:t># Case 1: Basic</w:t>
      </w:r>
    </w:p>
    <w:p w14:paraId="319C370B"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plt.pie</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penguins_group</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"culmen_length_mm"</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labels = penguins_group</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'species'</w:t>
      </w:r>
      <w:r>
        <w:rPr>
          <w:rFonts w:ascii="Courier New" w:eastAsia="Courier New" w:hAnsi="Courier New" w:cs="Courier New"/>
          <w:color w:val="DCDCDC"/>
          <w:sz w:val="21"/>
          <w:szCs w:val="21"/>
        </w:rPr>
        <w:t>])</w:t>
      </w:r>
    </w:p>
    <w:p w14:paraId="50F86A93"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plt.show</w:t>
      </w:r>
      <w:r>
        <w:rPr>
          <w:rFonts w:ascii="Courier New" w:eastAsia="Courier New" w:hAnsi="Courier New" w:cs="Courier New"/>
          <w:color w:val="DCDCDC"/>
          <w:sz w:val="21"/>
          <w:szCs w:val="21"/>
        </w:rPr>
        <w:t>()</w:t>
      </w:r>
    </w:p>
    <w:p w14:paraId="651D717A" w14:textId="77777777" w:rsidR="003B261E" w:rsidRDefault="003B261E"/>
    <w:p w14:paraId="35973AA0" w14:textId="77777777" w:rsidR="003B261E" w:rsidRDefault="00000000">
      <w:r>
        <w:rPr>
          <w:noProof/>
        </w:rPr>
        <w:drawing>
          <wp:inline distT="114300" distB="114300" distL="114300" distR="114300" wp14:anchorId="6EDAF834" wp14:editId="6170D80A">
            <wp:extent cx="3033713" cy="2743603"/>
            <wp:effectExtent l="0" t="0" r="0" b="0"/>
            <wp:docPr id="184372221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2"/>
                    <a:srcRect/>
                    <a:stretch>
                      <a:fillRect/>
                    </a:stretch>
                  </pic:blipFill>
                  <pic:spPr>
                    <a:xfrm>
                      <a:off x="0" y="0"/>
                      <a:ext cx="3033713" cy="2743603"/>
                    </a:xfrm>
                    <a:prstGeom prst="rect">
                      <a:avLst/>
                    </a:prstGeom>
                    <a:ln/>
                  </pic:spPr>
                </pic:pic>
              </a:graphicData>
            </a:graphic>
          </wp:inline>
        </w:drawing>
      </w:r>
    </w:p>
    <w:p w14:paraId="05B0D5C9" w14:textId="77777777" w:rsidR="003B261E" w:rsidRDefault="00000000">
      <w:pPr>
        <w:shd w:val="clear" w:color="auto" w:fill="383838"/>
        <w:spacing w:line="325" w:lineRule="auto"/>
        <w:rPr>
          <w:rFonts w:ascii="Courier New" w:eastAsia="Courier New" w:hAnsi="Courier New" w:cs="Courier New"/>
          <w:color w:val="82B76C"/>
          <w:sz w:val="21"/>
          <w:szCs w:val="21"/>
        </w:rPr>
      </w:pPr>
      <w:r>
        <w:rPr>
          <w:rFonts w:ascii="Courier New" w:eastAsia="Courier New" w:hAnsi="Courier New" w:cs="Courier New"/>
          <w:color w:val="82B76C"/>
          <w:sz w:val="21"/>
          <w:szCs w:val="21"/>
        </w:rPr>
        <w:t># Case 2: Advance</w:t>
      </w:r>
    </w:p>
    <w:p w14:paraId="6C062256"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 xml:space="preserve">cols = </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'g'</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w:t>
      </w:r>
      <w:r>
        <w:rPr>
          <w:rFonts w:ascii="Courier New" w:eastAsia="Courier New" w:hAnsi="Courier New" w:cs="Courier New"/>
          <w:color w:val="DCDCDC"/>
          <w:sz w:val="21"/>
          <w:szCs w:val="21"/>
        </w:rPr>
        <w:t>]</w:t>
      </w:r>
    </w:p>
    <w:p w14:paraId="42601E6D"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plt.pie</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penguins_group</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"culmen_length_mm"</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labels = penguins_group</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'species'</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colors = cols</w:t>
      </w:r>
      <w:r>
        <w:rPr>
          <w:rFonts w:ascii="Courier New" w:eastAsia="Courier New" w:hAnsi="Courier New" w:cs="Courier New"/>
          <w:color w:val="DCDCDC"/>
          <w:sz w:val="21"/>
          <w:szCs w:val="21"/>
        </w:rPr>
        <w:t>)</w:t>
      </w:r>
    </w:p>
    <w:p w14:paraId="7C7C05B3"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plt.title</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'Univariate Analysis of Species'</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fontsize=</w:t>
      </w:r>
      <w:r>
        <w:rPr>
          <w:rFonts w:ascii="Courier New" w:eastAsia="Courier New" w:hAnsi="Courier New" w:cs="Courier New"/>
          <w:color w:val="B5CEA8"/>
          <w:sz w:val="21"/>
          <w:szCs w:val="21"/>
        </w:rPr>
        <w:t>15</w:t>
      </w:r>
      <w:r>
        <w:rPr>
          <w:rFonts w:ascii="Courier New" w:eastAsia="Courier New" w:hAnsi="Courier New" w:cs="Courier New"/>
          <w:color w:val="DCDCDC"/>
          <w:sz w:val="21"/>
          <w:szCs w:val="21"/>
        </w:rPr>
        <w:t>)</w:t>
      </w:r>
    </w:p>
    <w:p w14:paraId="3CF39685"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plt.show</w:t>
      </w:r>
      <w:r>
        <w:rPr>
          <w:rFonts w:ascii="Courier New" w:eastAsia="Courier New" w:hAnsi="Courier New" w:cs="Courier New"/>
          <w:color w:val="DCDCDC"/>
          <w:sz w:val="21"/>
          <w:szCs w:val="21"/>
        </w:rPr>
        <w:t>()</w:t>
      </w:r>
    </w:p>
    <w:p w14:paraId="67E234C5" w14:textId="77777777" w:rsidR="003B261E" w:rsidRDefault="003B261E"/>
    <w:p w14:paraId="6C0F5C34" w14:textId="77777777" w:rsidR="003B261E" w:rsidRDefault="00000000">
      <w:r>
        <w:rPr>
          <w:noProof/>
        </w:rPr>
        <w:drawing>
          <wp:inline distT="114300" distB="114300" distL="114300" distR="114300" wp14:anchorId="411CE481" wp14:editId="0C76FFC9">
            <wp:extent cx="2843213" cy="2734993"/>
            <wp:effectExtent l="0" t="0" r="0" b="0"/>
            <wp:docPr id="184372221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3"/>
                    <a:srcRect/>
                    <a:stretch>
                      <a:fillRect/>
                    </a:stretch>
                  </pic:blipFill>
                  <pic:spPr>
                    <a:xfrm>
                      <a:off x="0" y="0"/>
                      <a:ext cx="2843213" cy="2734993"/>
                    </a:xfrm>
                    <a:prstGeom prst="rect">
                      <a:avLst/>
                    </a:prstGeom>
                    <a:ln/>
                  </pic:spPr>
                </pic:pic>
              </a:graphicData>
            </a:graphic>
          </wp:inline>
        </w:drawing>
      </w:r>
    </w:p>
    <w:p w14:paraId="245133A6" w14:textId="77777777" w:rsidR="003B261E" w:rsidRDefault="003B261E"/>
    <w:p w14:paraId="5A372B6A" w14:textId="77777777" w:rsidR="003B261E" w:rsidRDefault="00000000">
      <w:pPr>
        <w:rPr>
          <w:sz w:val="26"/>
          <w:szCs w:val="26"/>
        </w:rPr>
      </w:pPr>
      <w:r>
        <w:rPr>
          <w:b/>
          <w:sz w:val="26"/>
          <w:szCs w:val="26"/>
        </w:rPr>
        <w:lastRenderedPageBreak/>
        <w:t>Nhiệm vụ 2:</w:t>
      </w:r>
      <w:r>
        <w:rPr>
          <w:sz w:val="26"/>
          <w:szCs w:val="26"/>
        </w:rPr>
        <w:t xml:space="preserve"> Phân tích dữ liệu đơn biến trên dữ liệu giá nhà lấy từ</w:t>
      </w:r>
    </w:p>
    <w:p w14:paraId="11895F9F" w14:textId="77777777" w:rsidR="003B261E" w:rsidRDefault="00000000">
      <w:pPr>
        <w:rPr>
          <w:sz w:val="26"/>
          <w:szCs w:val="26"/>
        </w:rPr>
      </w:pPr>
      <w:hyperlink r:id="rId104">
        <w:r>
          <w:rPr>
            <w:color w:val="1155CC"/>
            <w:sz w:val="26"/>
            <w:szCs w:val="26"/>
            <w:u w:val="single"/>
          </w:rPr>
          <w:t>https://www.kaggle.com/datasets/thomasnibb/amsterdam-house-price-prediction</w:t>
        </w:r>
      </w:hyperlink>
    </w:p>
    <w:p w14:paraId="5E260FA1" w14:textId="77777777" w:rsidR="003B261E" w:rsidRDefault="003B261E">
      <w:pPr>
        <w:rPr>
          <w:sz w:val="26"/>
          <w:szCs w:val="26"/>
        </w:rPr>
      </w:pPr>
    </w:p>
    <w:p w14:paraId="75328E85" w14:textId="77777777" w:rsidR="003B261E" w:rsidRDefault="00000000">
      <w:pPr>
        <w:rPr>
          <w:sz w:val="26"/>
          <w:szCs w:val="26"/>
        </w:rPr>
      </w:pPr>
      <w:r>
        <w:rPr>
          <w:sz w:val="26"/>
          <w:szCs w:val="26"/>
        </w:rPr>
        <w:t>1. Import thư viện, nạp dữ liệu giá nhà</w:t>
      </w:r>
    </w:p>
    <w:p w14:paraId="2F9267E6" w14:textId="77777777" w:rsidR="003B261E" w:rsidRDefault="00000000">
      <w:pPr>
        <w:shd w:val="clear" w:color="auto" w:fill="383838"/>
        <w:spacing w:line="325" w:lineRule="auto"/>
        <w:rPr>
          <w:rFonts w:ascii="Courier New" w:eastAsia="Courier New" w:hAnsi="Courier New" w:cs="Courier New"/>
          <w:color w:val="D4D4D4"/>
          <w:sz w:val="21"/>
          <w:szCs w:val="21"/>
        </w:rPr>
      </w:pPr>
      <w:r>
        <w:rPr>
          <w:rFonts w:ascii="Courier New" w:eastAsia="Courier New" w:hAnsi="Courier New" w:cs="Courier New"/>
          <w:color w:val="C99CC6"/>
          <w:sz w:val="21"/>
          <w:szCs w:val="21"/>
        </w:rPr>
        <w:t>import</w:t>
      </w:r>
      <w:r>
        <w:rPr>
          <w:rFonts w:ascii="Courier New" w:eastAsia="Courier New" w:hAnsi="Courier New" w:cs="Courier New"/>
          <w:color w:val="D4D4D4"/>
          <w:sz w:val="21"/>
          <w:szCs w:val="21"/>
        </w:rPr>
        <w:t xml:space="preserve"> pandas </w:t>
      </w:r>
      <w:r>
        <w:rPr>
          <w:rFonts w:ascii="Courier New" w:eastAsia="Courier New" w:hAnsi="Courier New" w:cs="Courier New"/>
          <w:color w:val="C99CC6"/>
          <w:sz w:val="21"/>
          <w:szCs w:val="21"/>
        </w:rPr>
        <w:t>as</w:t>
      </w:r>
      <w:r>
        <w:rPr>
          <w:rFonts w:ascii="Courier New" w:eastAsia="Courier New" w:hAnsi="Courier New" w:cs="Courier New"/>
          <w:color w:val="D4D4D4"/>
          <w:sz w:val="21"/>
          <w:szCs w:val="21"/>
        </w:rPr>
        <w:t xml:space="preserve"> pd</w:t>
      </w:r>
    </w:p>
    <w:p w14:paraId="1EA8A578" w14:textId="77777777" w:rsidR="003B261E" w:rsidRDefault="00000000">
      <w:pPr>
        <w:shd w:val="clear" w:color="auto" w:fill="383838"/>
        <w:spacing w:line="325" w:lineRule="auto"/>
        <w:rPr>
          <w:rFonts w:ascii="Courier New" w:eastAsia="Courier New" w:hAnsi="Courier New" w:cs="Courier New"/>
          <w:color w:val="D4D4D4"/>
          <w:sz w:val="21"/>
          <w:szCs w:val="21"/>
        </w:rPr>
      </w:pPr>
      <w:r>
        <w:rPr>
          <w:rFonts w:ascii="Courier New" w:eastAsia="Courier New" w:hAnsi="Courier New" w:cs="Courier New"/>
          <w:color w:val="C99CC6"/>
          <w:sz w:val="21"/>
          <w:szCs w:val="21"/>
        </w:rPr>
        <w:t>import</w:t>
      </w:r>
      <w:r>
        <w:rPr>
          <w:rFonts w:ascii="Courier New" w:eastAsia="Courier New" w:hAnsi="Courier New" w:cs="Courier New"/>
          <w:color w:val="D4D4D4"/>
          <w:sz w:val="21"/>
          <w:szCs w:val="21"/>
        </w:rPr>
        <w:t xml:space="preserve"> matplotlib.pyplot </w:t>
      </w:r>
      <w:r>
        <w:rPr>
          <w:rFonts w:ascii="Courier New" w:eastAsia="Courier New" w:hAnsi="Courier New" w:cs="Courier New"/>
          <w:color w:val="C99CC6"/>
          <w:sz w:val="21"/>
          <w:szCs w:val="21"/>
        </w:rPr>
        <w:t>as</w:t>
      </w:r>
      <w:r>
        <w:rPr>
          <w:rFonts w:ascii="Courier New" w:eastAsia="Courier New" w:hAnsi="Courier New" w:cs="Courier New"/>
          <w:color w:val="D4D4D4"/>
          <w:sz w:val="21"/>
          <w:szCs w:val="21"/>
        </w:rPr>
        <w:t xml:space="preserve"> plt</w:t>
      </w:r>
    </w:p>
    <w:p w14:paraId="46E0A7F0" w14:textId="77777777" w:rsidR="003B261E" w:rsidRDefault="00000000">
      <w:pPr>
        <w:shd w:val="clear" w:color="auto" w:fill="383838"/>
        <w:spacing w:line="325" w:lineRule="auto"/>
        <w:rPr>
          <w:rFonts w:ascii="Courier New" w:eastAsia="Courier New" w:hAnsi="Courier New" w:cs="Courier New"/>
          <w:color w:val="D4D4D4"/>
          <w:sz w:val="21"/>
          <w:szCs w:val="21"/>
        </w:rPr>
      </w:pPr>
      <w:r>
        <w:rPr>
          <w:rFonts w:ascii="Courier New" w:eastAsia="Courier New" w:hAnsi="Courier New" w:cs="Courier New"/>
          <w:color w:val="C99CC6"/>
          <w:sz w:val="21"/>
          <w:szCs w:val="21"/>
        </w:rPr>
        <w:t>import</w:t>
      </w:r>
      <w:r>
        <w:rPr>
          <w:rFonts w:ascii="Courier New" w:eastAsia="Courier New" w:hAnsi="Courier New" w:cs="Courier New"/>
          <w:color w:val="D4D4D4"/>
          <w:sz w:val="21"/>
          <w:szCs w:val="21"/>
        </w:rPr>
        <w:t xml:space="preserve"> seaborn </w:t>
      </w:r>
      <w:r>
        <w:rPr>
          <w:rFonts w:ascii="Courier New" w:eastAsia="Courier New" w:hAnsi="Courier New" w:cs="Courier New"/>
          <w:color w:val="C99CC6"/>
          <w:sz w:val="21"/>
          <w:szCs w:val="21"/>
        </w:rPr>
        <w:t>as</w:t>
      </w:r>
      <w:r>
        <w:rPr>
          <w:rFonts w:ascii="Courier New" w:eastAsia="Courier New" w:hAnsi="Courier New" w:cs="Courier New"/>
          <w:color w:val="D4D4D4"/>
          <w:sz w:val="21"/>
          <w:szCs w:val="21"/>
        </w:rPr>
        <w:t xml:space="preserve"> sns</w:t>
      </w:r>
    </w:p>
    <w:p w14:paraId="339776A2" w14:textId="77777777" w:rsidR="003B261E" w:rsidRDefault="00000000">
      <w:pPr>
        <w:shd w:val="clear" w:color="auto" w:fill="383838"/>
        <w:spacing w:line="325" w:lineRule="auto"/>
        <w:rPr>
          <w:rFonts w:ascii="Courier New" w:eastAsia="Courier New" w:hAnsi="Courier New" w:cs="Courier New"/>
          <w:color w:val="D4D4D4"/>
          <w:sz w:val="21"/>
          <w:szCs w:val="21"/>
        </w:rPr>
      </w:pPr>
      <w:r>
        <w:rPr>
          <w:rFonts w:ascii="Courier New" w:eastAsia="Courier New" w:hAnsi="Courier New" w:cs="Courier New"/>
          <w:color w:val="C99CC6"/>
          <w:sz w:val="21"/>
          <w:szCs w:val="21"/>
        </w:rPr>
        <w:t>import</w:t>
      </w:r>
      <w:r>
        <w:rPr>
          <w:rFonts w:ascii="Courier New" w:eastAsia="Courier New" w:hAnsi="Courier New" w:cs="Courier New"/>
          <w:color w:val="D4D4D4"/>
          <w:sz w:val="21"/>
          <w:szCs w:val="21"/>
        </w:rPr>
        <w:t xml:space="preserve"> numpy </w:t>
      </w:r>
      <w:r>
        <w:rPr>
          <w:rFonts w:ascii="Courier New" w:eastAsia="Courier New" w:hAnsi="Courier New" w:cs="Courier New"/>
          <w:color w:val="C99CC6"/>
          <w:sz w:val="21"/>
          <w:szCs w:val="21"/>
        </w:rPr>
        <w:t>as</w:t>
      </w:r>
      <w:r>
        <w:rPr>
          <w:rFonts w:ascii="Courier New" w:eastAsia="Courier New" w:hAnsi="Courier New" w:cs="Courier New"/>
          <w:color w:val="D4D4D4"/>
          <w:sz w:val="21"/>
          <w:szCs w:val="21"/>
        </w:rPr>
        <w:t xml:space="preserve"> np</w:t>
      </w:r>
    </w:p>
    <w:p w14:paraId="54AEF386" w14:textId="77777777" w:rsidR="003B261E" w:rsidRDefault="00000000">
      <w:pPr>
        <w:shd w:val="clear" w:color="auto" w:fill="383838"/>
        <w:spacing w:line="325" w:lineRule="auto"/>
        <w:rPr>
          <w:rFonts w:ascii="Courier New" w:eastAsia="Courier New" w:hAnsi="Courier New" w:cs="Courier New"/>
          <w:color w:val="D4D4D4"/>
          <w:sz w:val="21"/>
          <w:szCs w:val="21"/>
        </w:rPr>
      </w:pPr>
      <w:r>
        <w:rPr>
          <w:rFonts w:ascii="Courier New" w:eastAsia="Courier New" w:hAnsi="Courier New" w:cs="Courier New"/>
          <w:color w:val="C99CC6"/>
          <w:sz w:val="21"/>
          <w:szCs w:val="21"/>
        </w:rPr>
        <w:t>import</w:t>
      </w:r>
      <w:r>
        <w:rPr>
          <w:rFonts w:ascii="Courier New" w:eastAsia="Courier New" w:hAnsi="Courier New" w:cs="Courier New"/>
          <w:color w:val="D4D4D4"/>
          <w:sz w:val="21"/>
          <w:szCs w:val="21"/>
        </w:rPr>
        <w:t xml:space="preserve"> io</w:t>
      </w:r>
    </w:p>
    <w:p w14:paraId="56C1513E" w14:textId="77777777" w:rsidR="003B261E" w:rsidRDefault="003B261E">
      <w:pPr>
        <w:shd w:val="clear" w:color="auto" w:fill="383838"/>
        <w:spacing w:line="325" w:lineRule="auto"/>
        <w:rPr>
          <w:rFonts w:ascii="Courier New" w:eastAsia="Courier New" w:hAnsi="Courier New" w:cs="Courier New"/>
          <w:color w:val="D4D4D4"/>
          <w:sz w:val="21"/>
          <w:szCs w:val="21"/>
        </w:rPr>
      </w:pPr>
    </w:p>
    <w:p w14:paraId="51569123"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houseprices_data = pd.read_csv</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"HousingPrices-Amsterdam-August-2021.csv"</w:t>
      </w:r>
      <w:r>
        <w:rPr>
          <w:rFonts w:ascii="Courier New" w:eastAsia="Courier New" w:hAnsi="Courier New" w:cs="Courier New"/>
          <w:color w:val="DCDCDC"/>
          <w:sz w:val="21"/>
          <w:szCs w:val="21"/>
        </w:rPr>
        <w:t>)</w:t>
      </w:r>
    </w:p>
    <w:p w14:paraId="010ACED9"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houseprices_data = houseprices_data</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'Zip'</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'Price'</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'Area'</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'Room'</w:t>
      </w:r>
      <w:r>
        <w:rPr>
          <w:rFonts w:ascii="Courier New" w:eastAsia="Courier New" w:hAnsi="Courier New" w:cs="Courier New"/>
          <w:color w:val="DCDCDC"/>
          <w:sz w:val="21"/>
          <w:szCs w:val="21"/>
        </w:rPr>
        <w:t>]]</w:t>
      </w:r>
    </w:p>
    <w:p w14:paraId="16AE1A39" w14:textId="77777777" w:rsidR="003B261E" w:rsidRDefault="003B261E"/>
    <w:p w14:paraId="3030C9D0" w14:textId="77777777" w:rsidR="003B261E" w:rsidRDefault="003B261E">
      <w:pPr>
        <w:rPr>
          <w:sz w:val="26"/>
          <w:szCs w:val="26"/>
        </w:rPr>
      </w:pPr>
    </w:p>
    <w:p w14:paraId="5ABAEC04" w14:textId="77777777" w:rsidR="003B261E" w:rsidRDefault="00000000">
      <w:pPr>
        <w:rPr>
          <w:sz w:val="26"/>
          <w:szCs w:val="26"/>
        </w:rPr>
      </w:pPr>
      <w:r>
        <w:rPr>
          <w:sz w:val="26"/>
          <w:szCs w:val="26"/>
        </w:rPr>
        <w:t>Phân tích đơn biến dựa vào boxplot</w:t>
      </w:r>
    </w:p>
    <w:p w14:paraId="4FFD4788" w14:textId="77777777" w:rsidR="003B261E" w:rsidRDefault="00000000">
      <w:pPr>
        <w:shd w:val="clear" w:color="auto" w:fill="383838"/>
        <w:spacing w:line="325" w:lineRule="auto"/>
        <w:rPr>
          <w:rFonts w:ascii="Courier New" w:eastAsia="Courier New" w:hAnsi="Courier New" w:cs="Courier New"/>
          <w:color w:val="82B76C"/>
          <w:sz w:val="21"/>
          <w:szCs w:val="21"/>
        </w:rPr>
      </w:pPr>
      <w:r>
        <w:rPr>
          <w:rFonts w:ascii="Courier New" w:eastAsia="Courier New" w:hAnsi="Courier New" w:cs="Courier New"/>
          <w:color w:val="82B76C"/>
          <w:sz w:val="21"/>
          <w:szCs w:val="21"/>
        </w:rPr>
        <w:t># Case 1</w:t>
      </w:r>
    </w:p>
    <w:p w14:paraId="42AE081E" w14:textId="77777777" w:rsidR="003B261E" w:rsidRDefault="00000000">
      <w:pPr>
        <w:shd w:val="clear" w:color="auto" w:fill="383838"/>
        <w:spacing w:line="325" w:lineRule="auto"/>
      </w:pPr>
      <w:r>
        <w:rPr>
          <w:rFonts w:ascii="Courier New" w:eastAsia="Courier New" w:hAnsi="Courier New" w:cs="Courier New"/>
          <w:color w:val="D4D4D4"/>
          <w:sz w:val="21"/>
          <w:szCs w:val="21"/>
        </w:rPr>
        <w:t>sns.boxplot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data = houseprices_data</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x= houseprices_data</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"Price"</w:t>
      </w:r>
      <w:r>
        <w:rPr>
          <w:rFonts w:ascii="Courier New" w:eastAsia="Courier New" w:hAnsi="Courier New" w:cs="Courier New"/>
          <w:color w:val="DCDCDC"/>
          <w:sz w:val="21"/>
          <w:szCs w:val="21"/>
        </w:rPr>
        <w:t>])</w:t>
      </w:r>
    </w:p>
    <w:p w14:paraId="297A4D54" w14:textId="77777777" w:rsidR="003B261E" w:rsidRDefault="00000000">
      <w:r>
        <w:rPr>
          <w:noProof/>
        </w:rPr>
        <w:drawing>
          <wp:inline distT="114300" distB="114300" distL="114300" distR="114300" wp14:anchorId="4C3F6A1B" wp14:editId="37D66E78">
            <wp:extent cx="5100638" cy="2847975"/>
            <wp:effectExtent l="0" t="0" r="0" b="0"/>
            <wp:docPr id="184372217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5"/>
                    <a:srcRect/>
                    <a:stretch>
                      <a:fillRect/>
                    </a:stretch>
                  </pic:blipFill>
                  <pic:spPr>
                    <a:xfrm>
                      <a:off x="0" y="0"/>
                      <a:ext cx="5100638" cy="2847975"/>
                    </a:xfrm>
                    <a:prstGeom prst="rect">
                      <a:avLst/>
                    </a:prstGeom>
                    <a:ln/>
                  </pic:spPr>
                </pic:pic>
              </a:graphicData>
            </a:graphic>
          </wp:inline>
        </w:drawing>
      </w:r>
    </w:p>
    <w:p w14:paraId="53F54E9B" w14:textId="77777777" w:rsidR="003B261E" w:rsidRDefault="003B261E"/>
    <w:p w14:paraId="04D567E7" w14:textId="77777777" w:rsidR="003B261E" w:rsidRDefault="00000000">
      <w:pPr>
        <w:shd w:val="clear" w:color="auto" w:fill="383838"/>
        <w:spacing w:line="325" w:lineRule="auto"/>
        <w:rPr>
          <w:rFonts w:ascii="Courier New" w:eastAsia="Courier New" w:hAnsi="Courier New" w:cs="Courier New"/>
          <w:color w:val="82B76C"/>
          <w:sz w:val="21"/>
          <w:szCs w:val="21"/>
        </w:rPr>
      </w:pPr>
      <w:r>
        <w:rPr>
          <w:rFonts w:ascii="Courier New" w:eastAsia="Courier New" w:hAnsi="Courier New" w:cs="Courier New"/>
          <w:color w:val="82B76C"/>
          <w:sz w:val="21"/>
          <w:szCs w:val="21"/>
        </w:rPr>
        <w:t># Case 2: advanced</w:t>
      </w:r>
    </w:p>
    <w:p w14:paraId="09FFC95C"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plt.figure</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figsize= </w:t>
      </w:r>
      <w:r>
        <w:rPr>
          <w:rFonts w:ascii="Courier New" w:eastAsia="Courier New" w:hAnsi="Courier New" w:cs="Courier New"/>
          <w:color w:val="DCDCDC"/>
          <w:sz w:val="21"/>
          <w:szCs w:val="21"/>
        </w:rPr>
        <w:t>(</w:t>
      </w:r>
      <w:r>
        <w:rPr>
          <w:rFonts w:ascii="Courier New" w:eastAsia="Courier New" w:hAnsi="Courier New" w:cs="Courier New"/>
          <w:color w:val="B5CEA8"/>
          <w:sz w:val="21"/>
          <w:szCs w:val="21"/>
        </w:rPr>
        <w:t>12</w:t>
      </w:r>
      <w:r>
        <w:rPr>
          <w:rFonts w:ascii="Courier New" w:eastAsia="Courier New" w:hAnsi="Courier New" w:cs="Courier New"/>
          <w:color w:val="DCDCDC"/>
          <w:sz w:val="21"/>
          <w:szCs w:val="21"/>
        </w:rPr>
        <w:t>,</w:t>
      </w:r>
      <w:r>
        <w:rPr>
          <w:rFonts w:ascii="Courier New" w:eastAsia="Courier New" w:hAnsi="Courier New" w:cs="Courier New"/>
          <w:color w:val="B5CEA8"/>
          <w:sz w:val="21"/>
          <w:szCs w:val="21"/>
        </w:rPr>
        <w:t>6</w:t>
      </w:r>
      <w:r>
        <w:rPr>
          <w:rFonts w:ascii="Courier New" w:eastAsia="Courier New" w:hAnsi="Courier New" w:cs="Courier New"/>
          <w:color w:val="DCDCDC"/>
          <w:sz w:val="21"/>
          <w:szCs w:val="21"/>
        </w:rPr>
        <w:t>))</w:t>
      </w:r>
    </w:p>
    <w:p w14:paraId="34DC89FE"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ax = sns.boxplot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data = houseprices_data</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x= houseprices_data</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"Price"</w:t>
      </w:r>
      <w:r>
        <w:rPr>
          <w:rFonts w:ascii="Courier New" w:eastAsia="Courier New" w:hAnsi="Courier New" w:cs="Courier New"/>
          <w:color w:val="DCDCDC"/>
          <w:sz w:val="21"/>
          <w:szCs w:val="21"/>
        </w:rPr>
        <w:t>])</w:t>
      </w:r>
    </w:p>
    <w:p w14:paraId="0BA69843"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ax.set_xlabel</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'House Prices in millions'</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fontsize = </w:t>
      </w:r>
      <w:r>
        <w:rPr>
          <w:rFonts w:ascii="Courier New" w:eastAsia="Courier New" w:hAnsi="Courier New" w:cs="Courier New"/>
          <w:color w:val="B5CEA8"/>
          <w:sz w:val="21"/>
          <w:szCs w:val="21"/>
        </w:rPr>
        <w:t>15</w:t>
      </w:r>
      <w:r>
        <w:rPr>
          <w:rFonts w:ascii="Courier New" w:eastAsia="Courier New" w:hAnsi="Courier New" w:cs="Courier New"/>
          <w:color w:val="DCDCDC"/>
          <w:sz w:val="21"/>
          <w:szCs w:val="21"/>
        </w:rPr>
        <w:t>)</w:t>
      </w:r>
    </w:p>
    <w:p w14:paraId="112C04A8"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ax.set_title</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'Univariate analysis of House Prices'</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fontsize= </w:t>
      </w:r>
      <w:r>
        <w:rPr>
          <w:rFonts w:ascii="Courier New" w:eastAsia="Courier New" w:hAnsi="Courier New" w:cs="Courier New"/>
          <w:color w:val="B5CEA8"/>
          <w:sz w:val="21"/>
          <w:szCs w:val="21"/>
        </w:rPr>
        <w:t>20</w:t>
      </w:r>
      <w:r>
        <w:rPr>
          <w:rFonts w:ascii="Courier New" w:eastAsia="Courier New" w:hAnsi="Courier New" w:cs="Courier New"/>
          <w:color w:val="DCDCDC"/>
          <w:sz w:val="21"/>
          <w:szCs w:val="21"/>
        </w:rPr>
        <w:t>)</w:t>
      </w:r>
    </w:p>
    <w:p w14:paraId="60BB4AFD"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plt.ticklabel_format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style=</w:t>
      </w:r>
      <w:r>
        <w:rPr>
          <w:rFonts w:ascii="Courier New" w:eastAsia="Courier New" w:hAnsi="Courier New" w:cs="Courier New"/>
          <w:color w:val="CE9178"/>
          <w:sz w:val="21"/>
          <w:szCs w:val="21"/>
        </w:rPr>
        <w:t>'plain'</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axis=</w:t>
      </w:r>
      <w:r>
        <w:rPr>
          <w:rFonts w:ascii="Courier New" w:eastAsia="Courier New" w:hAnsi="Courier New" w:cs="Courier New"/>
          <w:color w:val="CE9178"/>
          <w:sz w:val="21"/>
          <w:szCs w:val="21"/>
        </w:rPr>
        <w:t>'x'</w:t>
      </w:r>
      <w:r>
        <w:rPr>
          <w:rFonts w:ascii="Courier New" w:eastAsia="Courier New" w:hAnsi="Courier New" w:cs="Courier New"/>
          <w:color w:val="DCDCDC"/>
          <w:sz w:val="21"/>
          <w:szCs w:val="21"/>
        </w:rPr>
        <w:t>)</w:t>
      </w:r>
    </w:p>
    <w:p w14:paraId="0C38C154" w14:textId="77777777" w:rsidR="003B261E" w:rsidRDefault="003B261E"/>
    <w:p w14:paraId="785D58D4" w14:textId="77777777" w:rsidR="003B261E" w:rsidRDefault="00000000">
      <w:r>
        <w:rPr>
          <w:noProof/>
        </w:rPr>
        <w:lastRenderedPageBreak/>
        <w:drawing>
          <wp:inline distT="114300" distB="114300" distL="114300" distR="114300" wp14:anchorId="3858B135" wp14:editId="3D932043">
            <wp:extent cx="5110163" cy="2996491"/>
            <wp:effectExtent l="0" t="0" r="0" b="0"/>
            <wp:docPr id="184372225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6"/>
                    <a:srcRect/>
                    <a:stretch>
                      <a:fillRect/>
                    </a:stretch>
                  </pic:blipFill>
                  <pic:spPr>
                    <a:xfrm>
                      <a:off x="0" y="0"/>
                      <a:ext cx="5110163" cy="2996491"/>
                    </a:xfrm>
                    <a:prstGeom prst="rect">
                      <a:avLst/>
                    </a:prstGeom>
                    <a:ln/>
                  </pic:spPr>
                </pic:pic>
              </a:graphicData>
            </a:graphic>
          </wp:inline>
        </w:drawing>
      </w:r>
    </w:p>
    <w:p w14:paraId="3025A864" w14:textId="77777777" w:rsidR="003B261E" w:rsidRDefault="003B261E"/>
    <w:p w14:paraId="2FB9C30B" w14:textId="77777777" w:rsidR="003B261E" w:rsidRDefault="003B261E">
      <w:pPr>
        <w:rPr>
          <w:sz w:val="26"/>
          <w:szCs w:val="26"/>
        </w:rPr>
      </w:pPr>
    </w:p>
    <w:p w14:paraId="047C581D" w14:textId="77777777" w:rsidR="003B261E" w:rsidRDefault="00000000">
      <w:pPr>
        <w:rPr>
          <w:sz w:val="26"/>
          <w:szCs w:val="26"/>
        </w:rPr>
      </w:pPr>
      <w:r>
        <w:rPr>
          <w:sz w:val="26"/>
          <w:szCs w:val="26"/>
        </w:rPr>
        <w:t>Phân tích dữ liệu đơn biến dựa vào violin plot</w:t>
      </w:r>
    </w:p>
    <w:p w14:paraId="314CFF37" w14:textId="77777777" w:rsidR="003B261E" w:rsidRDefault="00000000">
      <w:pPr>
        <w:shd w:val="clear" w:color="auto" w:fill="383838"/>
        <w:spacing w:line="325" w:lineRule="auto"/>
        <w:rPr>
          <w:rFonts w:ascii="Courier New" w:eastAsia="Courier New" w:hAnsi="Courier New" w:cs="Courier New"/>
          <w:color w:val="82B76C"/>
          <w:sz w:val="21"/>
          <w:szCs w:val="21"/>
        </w:rPr>
      </w:pPr>
      <w:r>
        <w:rPr>
          <w:rFonts w:ascii="Courier New" w:eastAsia="Courier New" w:hAnsi="Courier New" w:cs="Courier New"/>
          <w:color w:val="82B76C"/>
          <w:sz w:val="21"/>
          <w:szCs w:val="21"/>
        </w:rPr>
        <w:t># Case 1: basic</w:t>
      </w:r>
    </w:p>
    <w:p w14:paraId="71E7C109"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sns.violinplot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data = houseprices_data</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x= houseprices_data</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"Price"</w:t>
      </w:r>
      <w:r>
        <w:rPr>
          <w:rFonts w:ascii="Courier New" w:eastAsia="Courier New" w:hAnsi="Courier New" w:cs="Courier New"/>
          <w:color w:val="DCDCDC"/>
          <w:sz w:val="21"/>
          <w:szCs w:val="21"/>
        </w:rPr>
        <w:t>])</w:t>
      </w:r>
    </w:p>
    <w:p w14:paraId="62E5713A" w14:textId="77777777" w:rsidR="003B261E" w:rsidRDefault="003B261E"/>
    <w:p w14:paraId="17359AC2" w14:textId="77777777" w:rsidR="003B261E" w:rsidRDefault="00000000">
      <w:r>
        <w:rPr>
          <w:noProof/>
        </w:rPr>
        <w:drawing>
          <wp:inline distT="114300" distB="114300" distL="114300" distR="114300" wp14:anchorId="5049744B" wp14:editId="2CFF45CD">
            <wp:extent cx="4953000" cy="4114800"/>
            <wp:effectExtent l="0" t="0" r="0" b="0"/>
            <wp:docPr id="184372221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7"/>
                    <a:srcRect/>
                    <a:stretch>
                      <a:fillRect/>
                    </a:stretch>
                  </pic:blipFill>
                  <pic:spPr>
                    <a:xfrm>
                      <a:off x="0" y="0"/>
                      <a:ext cx="4953000" cy="4114800"/>
                    </a:xfrm>
                    <a:prstGeom prst="rect">
                      <a:avLst/>
                    </a:prstGeom>
                    <a:ln/>
                  </pic:spPr>
                </pic:pic>
              </a:graphicData>
            </a:graphic>
          </wp:inline>
        </w:drawing>
      </w:r>
    </w:p>
    <w:p w14:paraId="7E7ED266" w14:textId="77777777" w:rsidR="003B261E" w:rsidRDefault="00000000">
      <w:pPr>
        <w:shd w:val="clear" w:color="auto" w:fill="383838"/>
        <w:spacing w:line="325" w:lineRule="auto"/>
        <w:rPr>
          <w:rFonts w:ascii="Courier New" w:eastAsia="Courier New" w:hAnsi="Courier New" w:cs="Courier New"/>
          <w:color w:val="82B76C"/>
          <w:sz w:val="21"/>
          <w:szCs w:val="21"/>
        </w:rPr>
      </w:pPr>
      <w:r>
        <w:rPr>
          <w:rFonts w:ascii="Courier New" w:eastAsia="Courier New" w:hAnsi="Courier New" w:cs="Courier New"/>
          <w:color w:val="82B76C"/>
          <w:sz w:val="21"/>
          <w:szCs w:val="21"/>
        </w:rPr>
        <w:t># case 2: advanced</w:t>
      </w:r>
    </w:p>
    <w:p w14:paraId="625A8FA9"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plt.figure</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figsize= </w:t>
      </w:r>
      <w:r>
        <w:rPr>
          <w:rFonts w:ascii="Courier New" w:eastAsia="Courier New" w:hAnsi="Courier New" w:cs="Courier New"/>
          <w:color w:val="DCDCDC"/>
          <w:sz w:val="21"/>
          <w:szCs w:val="21"/>
        </w:rPr>
        <w:t>(</w:t>
      </w:r>
      <w:r>
        <w:rPr>
          <w:rFonts w:ascii="Courier New" w:eastAsia="Courier New" w:hAnsi="Courier New" w:cs="Courier New"/>
          <w:color w:val="B5CEA8"/>
          <w:sz w:val="21"/>
          <w:szCs w:val="21"/>
        </w:rPr>
        <w:t>12</w:t>
      </w:r>
      <w:r>
        <w:rPr>
          <w:rFonts w:ascii="Courier New" w:eastAsia="Courier New" w:hAnsi="Courier New" w:cs="Courier New"/>
          <w:color w:val="DCDCDC"/>
          <w:sz w:val="21"/>
          <w:szCs w:val="21"/>
        </w:rPr>
        <w:t>,</w:t>
      </w:r>
      <w:r>
        <w:rPr>
          <w:rFonts w:ascii="Courier New" w:eastAsia="Courier New" w:hAnsi="Courier New" w:cs="Courier New"/>
          <w:color w:val="B5CEA8"/>
          <w:sz w:val="21"/>
          <w:szCs w:val="21"/>
        </w:rPr>
        <w:t>6</w:t>
      </w:r>
      <w:r>
        <w:rPr>
          <w:rFonts w:ascii="Courier New" w:eastAsia="Courier New" w:hAnsi="Courier New" w:cs="Courier New"/>
          <w:color w:val="DCDCDC"/>
          <w:sz w:val="21"/>
          <w:szCs w:val="21"/>
        </w:rPr>
        <w:t>))</w:t>
      </w:r>
    </w:p>
    <w:p w14:paraId="474622EE"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lastRenderedPageBreak/>
        <w:t>ax = sns.violinplot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data = houseprices_data</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x=houseprices_data</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"Price"</w:t>
      </w:r>
      <w:r>
        <w:rPr>
          <w:rFonts w:ascii="Courier New" w:eastAsia="Courier New" w:hAnsi="Courier New" w:cs="Courier New"/>
          <w:color w:val="DCDCDC"/>
          <w:sz w:val="21"/>
          <w:szCs w:val="21"/>
        </w:rPr>
        <w:t>])</w:t>
      </w:r>
    </w:p>
    <w:p w14:paraId="68B6EAD0"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ax.set_xlabel</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'House Prices in millions'</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fontsize = </w:t>
      </w:r>
      <w:r>
        <w:rPr>
          <w:rFonts w:ascii="Courier New" w:eastAsia="Courier New" w:hAnsi="Courier New" w:cs="Courier New"/>
          <w:color w:val="B5CEA8"/>
          <w:sz w:val="21"/>
          <w:szCs w:val="21"/>
        </w:rPr>
        <w:t>15</w:t>
      </w:r>
      <w:r>
        <w:rPr>
          <w:rFonts w:ascii="Courier New" w:eastAsia="Courier New" w:hAnsi="Courier New" w:cs="Courier New"/>
          <w:color w:val="DCDCDC"/>
          <w:sz w:val="21"/>
          <w:szCs w:val="21"/>
        </w:rPr>
        <w:t>)</w:t>
      </w:r>
    </w:p>
    <w:p w14:paraId="4C5B0C0C"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ax.set_title</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'Univariate analysis of House Prices'</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fontsize= </w:t>
      </w:r>
      <w:r>
        <w:rPr>
          <w:rFonts w:ascii="Courier New" w:eastAsia="Courier New" w:hAnsi="Courier New" w:cs="Courier New"/>
          <w:color w:val="B5CEA8"/>
          <w:sz w:val="21"/>
          <w:szCs w:val="21"/>
        </w:rPr>
        <w:t>20</w:t>
      </w:r>
      <w:r>
        <w:rPr>
          <w:rFonts w:ascii="Courier New" w:eastAsia="Courier New" w:hAnsi="Courier New" w:cs="Courier New"/>
          <w:color w:val="DCDCDC"/>
          <w:sz w:val="21"/>
          <w:szCs w:val="21"/>
        </w:rPr>
        <w:t>)</w:t>
      </w:r>
    </w:p>
    <w:p w14:paraId="5BEA0412"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plt.ticklabel_format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style=</w:t>
      </w:r>
      <w:r>
        <w:rPr>
          <w:rFonts w:ascii="Courier New" w:eastAsia="Courier New" w:hAnsi="Courier New" w:cs="Courier New"/>
          <w:color w:val="CE9178"/>
          <w:sz w:val="21"/>
          <w:szCs w:val="21"/>
        </w:rPr>
        <w:t>'plain'</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axis=</w:t>
      </w:r>
      <w:r>
        <w:rPr>
          <w:rFonts w:ascii="Courier New" w:eastAsia="Courier New" w:hAnsi="Courier New" w:cs="Courier New"/>
          <w:color w:val="CE9178"/>
          <w:sz w:val="21"/>
          <w:szCs w:val="21"/>
        </w:rPr>
        <w:t>'x'</w:t>
      </w:r>
      <w:r>
        <w:rPr>
          <w:rFonts w:ascii="Courier New" w:eastAsia="Courier New" w:hAnsi="Courier New" w:cs="Courier New"/>
          <w:color w:val="DCDCDC"/>
          <w:sz w:val="21"/>
          <w:szCs w:val="21"/>
        </w:rPr>
        <w:t>)</w:t>
      </w:r>
    </w:p>
    <w:p w14:paraId="3BAB0CF7" w14:textId="77777777" w:rsidR="003B261E" w:rsidRDefault="003B261E"/>
    <w:p w14:paraId="2C1D452F" w14:textId="77777777" w:rsidR="003B261E" w:rsidRDefault="00000000">
      <w:r>
        <w:rPr>
          <w:noProof/>
        </w:rPr>
        <w:drawing>
          <wp:inline distT="114300" distB="114300" distL="114300" distR="114300" wp14:anchorId="58259A2B" wp14:editId="35985583">
            <wp:extent cx="5233988" cy="3066179"/>
            <wp:effectExtent l="0" t="0" r="0" b="0"/>
            <wp:docPr id="184372226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8"/>
                    <a:srcRect/>
                    <a:stretch>
                      <a:fillRect/>
                    </a:stretch>
                  </pic:blipFill>
                  <pic:spPr>
                    <a:xfrm>
                      <a:off x="0" y="0"/>
                      <a:ext cx="5233988" cy="3066179"/>
                    </a:xfrm>
                    <a:prstGeom prst="rect">
                      <a:avLst/>
                    </a:prstGeom>
                    <a:ln/>
                  </pic:spPr>
                </pic:pic>
              </a:graphicData>
            </a:graphic>
          </wp:inline>
        </w:drawing>
      </w:r>
    </w:p>
    <w:p w14:paraId="79F3F3AA" w14:textId="77777777" w:rsidR="003B261E" w:rsidRDefault="003B261E"/>
    <w:p w14:paraId="1ED7A790" w14:textId="77777777" w:rsidR="003B261E" w:rsidRDefault="003B261E"/>
    <w:p w14:paraId="5243FAE1" w14:textId="77777777" w:rsidR="003B261E" w:rsidRDefault="00000000">
      <w:pPr>
        <w:rPr>
          <w:sz w:val="26"/>
          <w:szCs w:val="26"/>
        </w:rPr>
      </w:pPr>
      <w:r>
        <w:rPr>
          <w:sz w:val="26"/>
          <w:szCs w:val="26"/>
        </w:rPr>
        <w:t>3. Phân tích dữ liệu đơn biến dựa vào bản tóm tắt dữ liệu</w:t>
      </w:r>
    </w:p>
    <w:p w14:paraId="14FC7317"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houseprices_data.describe</w:t>
      </w:r>
      <w:r>
        <w:rPr>
          <w:rFonts w:ascii="Courier New" w:eastAsia="Courier New" w:hAnsi="Courier New" w:cs="Courier New"/>
          <w:color w:val="DCDCDC"/>
          <w:sz w:val="21"/>
          <w:szCs w:val="21"/>
        </w:rPr>
        <w:t>()</w:t>
      </w:r>
    </w:p>
    <w:p w14:paraId="33D7FBAB" w14:textId="77777777" w:rsidR="003B261E" w:rsidRDefault="003B261E"/>
    <w:p w14:paraId="7FDE9F71" w14:textId="77777777" w:rsidR="003B261E" w:rsidRDefault="00000000">
      <w:r>
        <w:rPr>
          <w:noProof/>
        </w:rPr>
        <w:drawing>
          <wp:inline distT="114300" distB="114300" distL="114300" distR="114300" wp14:anchorId="30156007" wp14:editId="3F11B36D">
            <wp:extent cx="4267200" cy="3400425"/>
            <wp:effectExtent l="0" t="0" r="0" b="0"/>
            <wp:docPr id="184372219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9"/>
                    <a:srcRect/>
                    <a:stretch>
                      <a:fillRect/>
                    </a:stretch>
                  </pic:blipFill>
                  <pic:spPr>
                    <a:xfrm>
                      <a:off x="0" y="0"/>
                      <a:ext cx="4267200" cy="3400425"/>
                    </a:xfrm>
                    <a:prstGeom prst="rect">
                      <a:avLst/>
                    </a:prstGeom>
                    <a:ln/>
                  </pic:spPr>
                </pic:pic>
              </a:graphicData>
            </a:graphic>
          </wp:inline>
        </w:drawing>
      </w:r>
    </w:p>
    <w:p w14:paraId="1A97A777" w14:textId="77777777" w:rsidR="003B261E" w:rsidRDefault="003B261E">
      <w:pPr>
        <w:rPr>
          <w:sz w:val="26"/>
          <w:szCs w:val="26"/>
        </w:rPr>
      </w:pPr>
    </w:p>
    <w:p w14:paraId="47004BFC" w14:textId="77777777" w:rsidR="003B261E" w:rsidRDefault="00000000">
      <w:pPr>
        <w:rPr>
          <w:sz w:val="26"/>
          <w:szCs w:val="26"/>
        </w:rPr>
      </w:pPr>
      <w:r>
        <w:rPr>
          <w:b/>
          <w:sz w:val="26"/>
          <w:szCs w:val="26"/>
        </w:rPr>
        <w:t>Bài toán 2:</w:t>
      </w:r>
      <w:r>
        <w:rPr>
          <w:sz w:val="26"/>
          <w:szCs w:val="26"/>
        </w:rPr>
        <w:t xml:space="preserve"> Thực hiện các nhiệm vụ trong bài toán 2 để làm quen với việc phân tích hai biến với các hàm</w:t>
      </w:r>
    </w:p>
    <w:p w14:paraId="716FCE85" w14:textId="77777777" w:rsidR="003B261E" w:rsidRDefault="00000000">
      <w:pPr>
        <w:rPr>
          <w:sz w:val="26"/>
          <w:szCs w:val="26"/>
        </w:rPr>
      </w:pPr>
      <w:r>
        <w:rPr>
          <w:sz w:val="26"/>
          <w:szCs w:val="26"/>
        </w:rPr>
        <w:t>trong thư viện scikit-learn.</w:t>
      </w:r>
    </w:p>
    <w:p w14:paraId="6952CB8F" w14:textId="77777777" w:rsidR="003B261E" w:rsidRDefault="00000000">
      <w:pPr>
        <w:rPr>
          <w:sz w:val="26"/>
          <w:szCs w:val="26"/>
        </w:rPr>
      </w:pPr>
      <w:r>
        <w:rPr>
          <w:b/>
          <w:sz w:val="26"/>
          <w:szCs w:val="26"/>
        </w:rPr>
        <w:t>Nhiệm vụ 1:</w:t>
      </w:r>
      <w:r>
        <w:rPr>
          <w:sz w:val="26"/>
          <w:szCs w:val="26"/>
        </w:rPr>
        <w:t xml:space="preserve"> phân tích dữ liệu hai biến trên dữ liệu về chim cánh cụt. Dữ liệu lấy tại</w:t>
      </w:r>
    </w:p>
    <w:p w14:paraId="285827E9" w14:textId="77777777" w:rsidR="003B261E" w:rsidRDefault="00000000">
      <w:pPr>
        <w:rPr>
          <w:sz w:val="26"/>
          <w:szCs w:val="26"/>
        </w:rPr>
      </w:pPr>
      <w:hyperlink r:id="rId110">
        <w:r>
          <w:rPr>
            <w:color w:val="1155CC"/>
            <w:sz w:val="26"/>
            <w:szCs w:val="26"/>
            <w:u w:val="single"/>
          </w:rPr>
          <w:t>https://www.kaggle.com/datasets/parulpandey/palmer-archipelago-antarctica-penguin-data</w:t>
        </w:r>
      </w:hyperlink>
    </w:p>
    <w:p w14:paraId="58FFCBE4" w14:textId="77777777" w:rsidR="003B261E" w:rsidRDefault="003B261E">
      <w:pPr>
        <w:rPr>
          <w:sz w:val="26"/>
          <w:szCs w:val="26"/>
        </w:rPr>
      </w:pPr>
    </w:p>
    <w:p w14:paraId="683DD725" w14:textId="77777777" w:rsidR="003B261E" w:rsidRDefault="00000000">
      <w:pPr>
        <w:rPr>
          <w:sz w:val="26"/>
          <w:szCs w:val="26"/>
        </w:rPr>
      </w:pPr>
      <w:r>
        <w:rPr>
          <w:sz w:val="26"/>
          <w:szCs w:val="26"/>
        </w:rPr>
        <w:t>Phân tích dữ liệu 2 biến dựa vào phương pháp scatterplot</w:t>
      </w:r>
    </w:p>
    <w:p w14:paraId="2773A72C" w14:textId="77777777" w:rsidR="003B261E" w:rsidRDefault="00000000">
      <w:pPr>
        <w:shd w:val="clear" w:color="auto" w:fill="383838"/>
        <w:spacing w:line="325" w:lineRule="auto"/>
        <w:rPr>
          <w:rFonts w:ascii="Courier New" w:eastAsia="Courier New" w:hAnsi="Courier New" w:cs="Courier New"/>
          <w:color w:val="82B76C"/>
          <w:sz w:val="21"/>
          <w:szCs w:val="21"/>
        </w:rPr>
      </w:pPr>
      <w:r>
        <w:rPr>
          <w:rFonts w:ascii="Courier New" w:eastAsia="Courier New" w:hAnsi="Courier New" w:cs="Courier New"/>
          <w:color w:val="82B76C"/>
          <w:sz w:val="21"/>
          <w:szCs w:val="21"/>
        </w:rPr>
        <w:t># case 1: basic</w:t>
      </w:r>
    </w:p>
    <w:p w14:paraId="1AE0F8B6"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sns.scatterplot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data = penguins_data</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x= penguins_data</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"culmen_length_mm"</w:t>
      </w:r>
      <w:r>
        <w:rPr>
          <w:rFonts w:ascii="Courier New" w:eastAsia="Courier New" w:hAnsi="Courier New" w:cs="Courier New"/>
          <w:color w:val="DCDCDC"/>
          <w:sz w:val="21"/>
          <w:szCs w:val="21"/>
        </w:rPr>
        <w:t>],</w:t>
      </w:r>
    </w:p>
    <w:p w14:paraId="43B21AA9"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y= penguins_data</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'body_mass_g'</w:t>
      </w:r>
      <w:r>
        <w:rPr>
          <w:rFonts w:ascii="Courier New" w:eastAsia="Courier New" w:hAnsi="Courier New" w:cs="Courier New"/>
          <w:color w:val="DCDCDC"/>
          <w:sz w:val="21"/>
          <w:szCs w:val="21"/>
        </w:rPr>
        <w:t>])</w:t>
      </w:r>
    </w:p>
    <w:p w14:paraId="22B5963F" w14:textId="77777777" w:rsidR="003B261E" w:rsidRDefault="003B261E"/>
    <w:p w14:paraId="2B51A1FD" w14:textId="77777777" w:rsidR="003B261E" w:rsidRDefault="00000000">
      <w:r>
        <w:rPr>
          <w:noProof/>
        </w:rPr>
        <w:drawing>
          <wp:inline distT="114300" distB="114300" distL="114300" distR="114300" wp14:anchorId="251D2FFF" wp14:editId="6BC7037B">
            <wp:extent cx="5524500" cy="4124325"/>
            <wp:effectExtent l="0" t="0" r="0" b="0"/>
            <wp:docPr id="184372219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1"/>
                    <a:srcRect/>
                    <a:stretch>
                      <a:fillRect/>
                    </a:stretch>
                  </pic:blipFill>
                  <pic:spPr>
                    <a:xfrm>
                      <a:off x="0" y="0"/>
                      <a:ext cx="5524500" cy="4124325"/>
                    </a:xfrm>
                    <a:prstGeom prst="rect">
                      <a:avLst/>
                    </a:prstGeom>
                    <a:ln/>
                  </pic:spPr>
                </pic:pic>
              </a:graphicData>
            </a:graphic>
          </wp:inline>
        </w:drawing>
      </w:r>
    </w:p>
    <w:p w14:paraId="75C03C1A" w14:textId="77777777" w:rsidR="003B261E" w:rsidRDefault="003B261E"/>
    <w:p w14:paraId="6ACE9F70" w14:textId="77777777" w:rsidR="003B261E" w:rsidRDefault="00000000">
      <w:pPr>
        <w:shd w:val="clear" w:color="auto" w:fill="383838"/>
        <w:spacing w:line="325" w:lineRule="auto"/>
        <w:rPr>
          <w:rFonts w:ascii="Courier New" w:eastAsia="Courier New" w:hAnsi="Courier New" w:cs="Courier New"/>
          <w:color w:val="82B76C"/>
          <w:sz w:val="21"/>
          <w:szCs w:val="21"/>
        </w:rPr>
      </w:pPr>
      <w:r>
        <w:rPr>
          <w:rFonts w:ascii="Courier New" w:eastAsia="Courier New" w:hAnsi="Courier New" w:cs="Courier New"/>
          <w:color w:val="82B76C"/>
          <w:sz w:val="21"/>
          <w:szCs w:val="21"/>
        </w:rPr>
        <w:t># case 2: advanced</w:t>
      </w:r>
    </w:p>
    <w:p w14:paraId="13C77E68"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plt.figure</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figsize= </w:t>
      </w:r>
      <w:r>
        <w:rPr>
          <w:rFonts w:ascii="Courier New" w:eastAsia="Courier New" w:hAnsi="Courier New" w:cs="Courier New"/>
          <w:color w:val="DCDCDC"/>
          <w:sz w:val="21"/>
          <w:szCs w:val="21"/>
        </w:rPr>
        <w:t>(</w:t>
      </w:r>
      <w:r>
        <w:rPr>
          <w:rFonts w:ascii="Courier New" w:eastAsia="Courier New" w:hAnsi="Courier New" w:cs="Courier New"/>
          <w:color w:val="B5CEA8"/>
          <w:sz w:val="21"/>
          <w:szCs w:val="21"/>
        </w:rPr>
        <w:t>12</w:t>
      </w:r>
      <w:r>
        <w:rPr>
          <w:rFonts w:ascii="Courier New" w:eastAsia="Courier New" w:hAnsi="Courier New" w:cs="Courier New"/>
          <w:color w:val="DCDCDC"/>
          <w:sz w:val="21"/>
          <w:szCs w:val="21"/>
        </w:rPr>
        <w:t>,</w:t>
      </w:r>
      <w:r>
        <w:rPr>
          <w:rFonts w:ascii="Courier New" w:eastAsia="Courier New" w:hAnsi="Courier New" w:cs="Courier New"/>
          <w:color w:val="B5CEA8"/>
          <w:sz w:val="21"/>
          <w:szCs w:val="21"/>
        </w:rPr>
        <w:t>6</w:t>
      </w:r>
      <w:r>
        <w:rPr>
          <w:rFonts w:ascii="Courier New" w:eastAsia="Courier New" w:hAnsi="Courier New" w:cs="Courier New"/>
          <w:color w:val="DCDCDC"/>
          <w:sz w:val="21"/>
          <w:szCs w:val="21"/>
        </w:rPr>
        <w:t>))</w:t>
      </w:r>
    </w:p>
    <w:p w14:paraId="674912DA"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ax = sns.scatterplot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data = penguins_data</w:t>
      </w:r>
      <w:r>
        <w:rPr>
          <w:rFonts w:ascii="Courier New" w:eastAsia="Courier New" w:hAnsi="Courier New" w:cs="Courier New"/>
          <w:color w:val="DCDCDC"/>
          <w:sz w:val="21"/>
          <w:szCs w:val="21"/>
        </w:rPr>
        <w:t>,</w:t>
      </w:r>
    </w:p>
    <w:p w14:paraId="79652270"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x= penguins_data</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"culmen_length_mm"</w:t>
      </w:r>
      <w:r>
        <w:rPr>
          <w:rFonts w:ascii="Courier New" w:eastAsia="Courier New" w:hAnsi="Courier New" w:cs="Courier New"/>
          <w:color w:val="DCDCDC"/>
          <w:sz w:val="21"/>
          <w:szCs w:val="21"/>
        </w:rPr>
        <w:t>],</w:t>
      </w:r>
    </w:p>
    <w:p w14:paraId="37E71C72"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y= penguins_data</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'body_mass_g'</w:t>
      </w:r>
      <w:r>
        <w:rPr>
          <w:rFonts w:ascii="Courier New" w:eastAsia="Courier New" w:hAnsi="Courier New" w:cs="Courier New"/>
          <w:color w:val="DCDCDC"/>
          <w:sz w:val="21"/>
          <w:szCs w:val="21"/>
        </w:rPr>
        <w:t>])</w:t>
      </w:r>
    </w:p>
    <w:p w14:paraId="383B21B3"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lastRenderedPageBreak/>
        <w:t>ax.set_title</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'Bivariate analysis of Culmen Length and body mass'</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fontsize= </w:t>
      </w:r>
      <w:r>
        <w:rPr>
          <w:rFonts w:ascii="Courier New" w:eastAsia="Courier New" w:hAnsi="Courier New" w:cs="Courier New"/>
          <w:color w:val="B5CEA8"/>
          <w:sz w:val="21"/>
          <w:szCs w:val="21"/>
        </w:rPr>
        <w:t>20</w:t>
      </w:r>
      <w:r>
        <w:rPr>
          <w:rFonts w:ascii="Courier New" w:eastAsia="Courier New" w:hAnsi="Courier New" w:cs="Courier New"/>
          <w:color w:val="DCDCDC"/>
          <w:sz w:val="21"/>
          <w:szCs w:val="21"/>
        </w:rPr>
        <w:t>)</w:t>
      </w:r>
    </w:p>
    <w:p w14:paraId="4F88932A" w14:textId="77777777" w:rsidR="003B261E" w:rsidRDefault="003B261E"/>
    <w:p w14:paraId="45828282" w14:textId="77777777" w:rsidR="003B261E" w:rsidRDefault="00000000">
      <w:r>
        <w:rPr>
          <w:noProof/>
        </w:rPr>
        <w:drawing>
          <wp:inline distT="114300" distB="114300" distL="114300" distR="114300" wp14:anchorId="4CDD6837" wp14:editId="64F3DA6C">
            <wp:extent cx="5731200" cy="3136900"/>
            <wp:effectExtent l="0" t="0" r="0" b="0"/>
            <wp:docPr id="184372223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2"/>
                    <a:srcRect/>
                    <a:stretch>
                      <a:fillRect/>
                    </a:stretch>
                  </pic:blipFill>
                  <pic:spPr>
                    <a:xfrm>
                      <a:off x="0" y="0"/>
                      <a:ext cx="5731200" cy="3136900"/>
                    </a:xfrm>
                    <a:prstGeom prst="rect">
                      <a:avLst/>
                    </a:prstGeom>
                    <a:ln/>
                  </pic:spPr>
                </pic:pic>
              </a:graphicData>
            </a:graphic>
          </wp:inline>
        </w:drawing>
      </w:r>
    </w:p>
    <w:p w14:paraId="3AD57D4F" w14:textId="77777777" w:rsidR="003B261E" w:rsidRDefault="003B261E"/>
    <w:p w14:paraId="2B350F80" w14:textId="77777777" w:rsidR="003B261E" w:rsidRDefault="00000000">
      <w:pPr>
        <w:rPr>
          <w:sz w:val="26"/>
          <w:szCs w:val="26"/>
        </w:rPr>
      </w:pPr>
      <w:r>
        <w:rPr>
          <w:sz w:val="26"/>
          <w:szCs w:val="26"/>
        </w:rPr>
        <w:t>Phân tích 2 biến dựa vào bảng crosstab/two-way</w:t>
      </w:r>
    </w:p>
    <w:p w14:paraId="2DA06623" w14:textId="77777777" w:rsidR="003B261E" w:rsidRDefault="003B261E"/>
    <w:p w14:paraId="7D7B0EE0"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pd.crosstab</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index = penguins_data</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'species'</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columns = penguins_data</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'sex'</w:t>
      </w:r>
      <w:r>
        <w:rPr>
          <w:rFonts w:ascii="Courier New" w:eastAsia="Courier New" w:hAnsi="Courier New" w:cs="Courier New"/>
          <w:color w:val="DCDCDC"/>
          <w:sz w:val="21"/>
          <w:szCs w:val="21"/>
        </w:rPr>
        <w:t>])</w:t>
      </w:r>
    </w:p>
    <w:p w14:paraId="74F6901F" w14:textId="77777777" w:rsidR="003B261E" w:rsidRDefault="003B261E"/>
    <w:p w14:paraId="3203F311" w14:textId="77777777" w:rsidR="003B261E" w:rsidRDefault="00000000">
      <w:r>
        <w:rPr>
          <w:noProof/>
        </w:rPr>
        <w:drawing>
          <wp:inline distT="114300" distB="114300" distL="114300" distR="114300" wp14:anchorId="7A0F5645" wp14:editId="396D8AA1">
            <wp:extent cx="2838450" cy="2066925"/>
            <wp:effectExtent l="0" t="0" r="0" b="0"/>
            <wp:docPr id="184372221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3"/>
                    <a:srcRect/>
                    <a:stretch>
                      <a:fillRect/>
                    </a:stretch>
                  </pic:blipFill>
                  <pic:spPr>
                    <a:xfrm>
                      <a:off x="0" y="0"/>
                      <a:ext cx="2838450" cy="2066925"/>
                    </a:xfrm>
                    <a:prstGeom prst="rect">
                      <a:avLst/>
                    </a:prstGeom>
                    <a:ln/>
                  </pic:spPr>
                </pic:pic>
              </a:graphicData>
            </a:graphic>
          </wp:inline>
        </w:drawing>
      </w:r>
    </w:p>
    <w:p w14:paraId="5C90AC1D" w14:textId="77777777" w:rsidR="003B261E" w:rsidRDefault="003B261E">
      <w:pPr>
        <w:rPr>
          <w:sz w:val="26"/>
          <w:szCs w:val="26"/>
        </w:rPr>
      </w:pPr>
    </w:p>
    <w:p w14:paraId="3527C5AE" w14:textId="77777777" w:rsidR="003B261E" w:rsidRDefault="00000000">
      <w:pPr>
        <w:rPr>
          <w:sz w:val="26"/>
          <w:szCs w:val="26"/>
        </w:rPr>
      </w:pPr>
      <w:r>
        <w:rPr>
          <w:sz w:val="26"/>
          <w:szCs w:val="26"/>
        </w:rPr>
        <w:t>Phân tích 2 biến sử dụng pivot_table</w:t>
      </w:r>
    </w:p>
    <w:p w14:paraId="51D76253" w14:textId="77777777" w:rsidR="003B261E" w:rsidRDefault="00000000">
      <w:pPr>
        <w:shd w:val="clear" w:color="auto" w:fill="383838"/>
        <w:spacing w:line="325" w:lineRule="auto"/>
      </w:pPr>
      <w:r>
        <w:rPr>
          <w:rFonts w:ascii="Courier New" w:eastAsia="Courier New" w:hAnsi="Courier New" w:cs="Courier New"/>
          <w:color w:val="D4D4D4"/>
          <w:sz w:val="21"/>
          <w:szCs w:val="21"/>
        </w:rPr>
        <w:t>pd.pivot_table</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penguins_data</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values=</w:t>
      </w:r>
      <w:r>
        <w:rPr>
          <w:rFonts w:ascii="Courier New" w:eastAsia="Courier New" w:hAnsi="Courier New" w:cs="Courier New"/>
          <w:color w:val="CE9178"/>
          <w:sz w:val="21"/>
          <w:szCs w:val="21"/>
        </w:rPr>
        <w:t>'culmen_length_mm'</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index=</w:t>
      </w:r>
      <w:r>
        <w:rPr>
          <w:rFonts w:ascii="Courier New" w:eastAsia="Courier New" w:hAnsi="Courier New" w:cs="Courier New"/>
          <w:color w:val="CE9178"/>
          <w:sz w:val="21"/>
          <w:szCs w:val="21"/>
        </w:rPr>
        <w:t>'species'</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aggfunc=np.mean</w:t>
      </w:r>
      <w:r>
        <w:rPr>
          <w:rFonts w:ascii="Courier New" w:eastAsia="Courier New" w:hAnsi="Courier New" w:cs="Courier New"/>
          <w:color w:val="DCDCDC"/>
          <w:sz w:val="21"/>
          <w:szCs w:val="21"/>
        </w:rPr>
        <w:t>)</w:t>
      </w:r>
    </w:p>
    <w:p w14:paraId="4EE3FA3F" w14:textId="77777777" w:rsidR="003B261E" w:rsidRDefault="00000000">
      <w:r>
        <w:rPr>
          <w:noProof/>
        </w:rPr>
        <w:lastRenderedPageBreak/>
        <w:drawing>
          <wp:inline distT="114300" distB="114300" distL="114300" distR="114300" wp14:anchorId="3A6C1C2E" wp14:editId="6081D472">
            <wp:extent cx="2838450" cy="1981200"/>
            <wp:effectExtent l="0" t="0" r="0" b="0"/>
            <wp:docPr id="184372215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4"/>
                    <a:srcRect/>
                    <a:stretch>
                      <a:fillRect/>
                    </a:stretch>
                  </pic:blipFill>
                  <pic:spPr>
                    <a:xfrm>
                      <a:off x="0" y="0"/>
                      <a:ext cx="2838450" cy="1981200"/>
                    </a:xfrm>
                    <a:prstGeom prst="rect">
                      <a:avLst/>
                    </a:prstGeom>
                    <a:ln/>
                  </pic:spPr>
                </pic:pic>
              </a:graphicData>
            </a:graphic>
          </wp:inline>
        </w:drawing>
      </w:r>
    </w:p>
    <w:p w14:paraId="1B04128A" w14:textId="77777777" w:rsidR="003B261E" w:rsidRDefault="003B261E"/>
    <w:p w14:paraId="0647EED6" w14:textId="77777777" w:rsidR="003B261E" w:rsidRDefault="00000000">
      <w:pPr>
        <w:rPr>
          <w:sz w:val="26"/>
          <w:szCs w:val="26"/>
        </w:rPr>
      </w:pPr>
      <w:r>
        <w:rPr>
          <w:sz w:val="26"/>
          <w:szCs w:val="26"/>
        </w:rPr>
        <w:t>Phân tích 2 biến sử dụng pairplot</w:t>
      </w:r>
    </w:p>
    <w:p w14:paraId="10A22BC9"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sns.pairplot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data = penguins_data</w:t>
      </w:r>
      <w:r>
        <w:rPr>
          <w:rFonts w:ascii="Courier New" w:eastAsia="Courier New" w:hAnsi="Courier New" w:cs="Courier New"/>
          <w:color w:val="DCDCDC"/>
          <w:sz w:val="21"/>
          <w:szCs w:val="21"/>
        </w:rPr>
        <w:t>)</w:t>
      </w:r>
    </w:p>
    <w:p w14:paraId="38767FA8" w14:textId="77777777" w:rsidR="003B261E" w:rsidRDefault="003B261E"/>
    <w:p w14:paraId="350C2E5E" w14:textId="77777777" w:rsidR="003B261E" w:rsidRDefault="00000000">
      <w:r>
        <w:rPr>
          <w:noProof/>
        </w:rPr>
        <w:drawing>
          <wp:inline distT="114300" distB="114300" distL="114300" distR="114300" wp14:anchorId="6FBFFB0B" wp14:editId="330EC8D6">
            <wp:extent cx="4724400" cy="4724400"/>
            <wp:effectExtent l="0" t="0" r="0" b="0"/>
            <wp:docPr id="18437221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5"/>
                    <a:srcRect/>
                    <a:stretch>
                      <a:fillRect/>
                    </a:stretch>
                  </pic:blipFill>
                  <pic:spPr>
                    <a:xfrm>
                      <a:off x="0" y="0"/>
                      <a:ext cx="4724400" cy="4724400"/>
                    </a:xfrm>
                    <a:prstGeom prst="rect">
                      <a:avLst/>
                    </a:prstGeom>
                    <a:ln/>
                  </pic:spPr>
                </pic:pic>
              </a:graphicData>
            </a:graphic>
          </wp:inline>
        </w:drawing>
      </w:r>
    </w:p>
    <w:p w14:paraId="2F5B99ED" w14:textId="77777777" w:rsidR="003B261E" w:rsidRDefault="003B261E"/>
    <w:p w14:paraId="682CE167" w14:textId="77777777" w:rsidR="003B261E" w:rsidRDefault="003B261E">
      <w:pPr>
        <w:rPr>
          <w:sz w:val="26"/>
          <w:szCs w:val="26"/>
        </w:rPr>
      </w:pPr>
    </w:p>
    <w:p w14:paraId="1CD01120" w14:textId="77777777" w:rsidR="003B261E" w:rsidRDefault="003B261E">
      <w:pPr>
        <w:rPr>
          <w:sz w:val="26"/>
          <w:szCs w:val="26"/>
        </w:rPr>
      </w:pPr>
    </w:p>
    <w:p w14:paraId="752DB0E5" w14:textId="77777777" w:rsidR="003B261E" w:rsidRDefault="00000000">
      <w:pPr>
        <w:rPr>
          <w:sz w:val="26"/>
          <w:szCs w:val="26"/>
        </w:rPr>
      </w:pPr>
      <w:r>
        <w:rPr>
          <w:b/>
          <w:sz w:val="26"/>
          <w:szCs w:val="26"/>
        </w:rPr>
        <w:t>Bài toán 3:</w:t>
      </w:r>
      <w:r>
        <w:rPr>
          <w:sz w:val="26"/>
          <w:szCs w:val="26"/>
        </w:rPr>
        <w:t xml:space="preserve"> Thực hiện các nhiệm vụ trong bài toán 3 để làm quen với việc sử dụng các công cụ hỗ trợ EDA tự động.</w:t>
      </w:r>
    </w:p>
    <w:p w14:paraId="74E82AD6" w14:textId="77777777" w:rsidR="003B261E" w:rsidRDefault="00000000">
      <w:pPr>
        <w:rPr>
          <w:sz w:val="26"/>
          <w:szCs w:val="26"/>
        </w:rPr>
      </w:pPr>
      <w:r>
        <w:rPr>
          <w:b/>
          <w:sz w:val="26"/>
          <w:szCs w:val="26"/>
        </w:rPr>
        <w:lastRenderedPageBreak/>
        <w:t xml:space="preserve">Nhiệm vụ 1: </w:t>
      </w:r>
      <w:r>
        <w:rPr>
          <w:sz w:val="26"/>
          <w:szCs w:val="26"/>
        </w:rPr>
        <w:t>Sử dụng pandas profiling trên dữ liệu Customer Personality Analysis. Dữ liệu lấy tại</w:t>
      </w:r>
    </w:p>
    <w:p w14:paraId="09C05872" w14:textId="77777777" w:rsidR="003B261E" w:rsidRDefault="00000000">
      <w:pPr>
        <w:rPr>
          <w:sz w:val="26"/>
          <w:szCs w:val="26"/>
        </w:rPr>
      </w:pPr>
      <w:hyperlink r:id="rId116">
        <w:r>
          <w:rPr>
            <w:color w:val="1155CC"/>
            <w:sz w:val="26"/>
            <w:szCs w:val="26"/>
            <w:u w:val="single"/>
          </w:rPr>
          <w:t>https://www.kaggle.com/datasets/imakash3011/customer-personality-analysis</w:t>
        </w:r>
      </w:hyperlink>
    </w:p>
    <w:p w14:paraId="330DB4E7" w14:textId="77777777" w:rsidR="003B261E" w:rsidRDefault="003B261E">
      <w:pPr>
        <w:rPr>
          <w:sz w:val="26"/>
          <w:szCs w:val="26"/>
        </w:rPr>
      </w:pPr>
    </w:p>
    <w:p w14:paraId="2FE1D132" w14:textId="77777777" w:rsidR="003B261E" w:rsidRDefault="00000000">
      <w:pPr>
        <w:rPr>
          <w:sz w:val="26"/>
          <w:szCs w:val="26"/>
        </w:rPr>
      </w:pPr>
      <w:r>
        <w:rPr>
          <w:sz w:val="26"/>
          <w:szCs w:val="26"/>
        </w:rPr>
        <w:t>Sử dụng công cụ</w:t>
      </w:r>
    </w:p>
    <w:p w14:paraId="05232563"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82C6FF"/>
          <w:sz w:val="21"/>
          <w:szCs w:val="21"/>
        </w:rPr>
        <w:t>!</w:t>
      </w:r>
      <w:r>
        <w:rPr>
          <w:rFonts w:ascii="Courier New" w:eastAsia="Courier New" w:hAnsi="Courier New" w:cs="Courier New"/>
          <w:color w:val="D4D4D4"/>
          <w:sz w:val="21"/>
          <w:szCs w:val="21"/>
        </w:rPr>
        <w:t>pip install -U ydata-profiling</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notebook</w:t>
      </w:r>
      <w:r>
        <w:rPr>
          <w:rFonts w:ascii="Courier New" w:eastAsia="Courier New" w:hAnsi="Courier New" w:cs="Courier New"/>
          <w:color w:val="DCDCDC"/>
          <w:sz w:val="21"/>
          <w:szCs w:val="21"/>
        </w:rPr>
        <w:t>]</w:t>
      </w:r>
    </w:p>
    <w:p w14:paraId="305DFF9D" w14:textId="77777777" w:rsidR="003B261E" w:rsidRDefault="003B261E"/>
    <w:p w14:paraId="2123E9CD" w14:textId="77777777" w:rsidR="003B261E" w:rsidRDefault="00000000">
      <w:pPr>
        <w:shd w:val="clear" w:color="auto" w:fill="383838"/>
        <w:spacing w:line="325" w:lineRule="auto"/>
        <w:rPr>
          <w:rFonts w:ascii="Courier New" w:eastAsia="Courier New" w:hAnsi="Courier New" w:cs="Courier New"/>
          <w:color w:val="D4D4D4"/>
          <w:sz w:val="21"/>
          <w:szCs w:val="21"/>
        </w:rPr>
      </w:pPr>
      <w:r>
        <w:rPr>
          <w:rFonts w:ascii="Courier New" w:eastAsia="Courier New" w:hAnsi="Courier New" w:cs="Courier New"/>
          <w:color w:val="C99CC6"/>
          <w:sz w:val="21"/>
          <w:szCs w:val="21"/>
        </w:rPr>
        <w:t>import</w:t>
      </w:r>
      <w:r>
        <w:rPr>
          <w:rFonts w:ascii="Courier New" w:eastAsia="Courier New" w:hAnsi="Courier New" w:cs="Courier New"/>
          <w:color w:val="D4D4D4"/>
          <w:sz w:val="21"/>
          <w:szCs w:val="21"/>
        </w:rPr>
        <w:t xml:space="preserve"> pandas </w:t>
      </w:r>
      <w:r>
        <w:rPr>
          <w:rFonts w:ascii="Courier New" w:eastAsia="Courier New" w:hAnsi="Courier New" w:cs="Courier New"/>
          <w:color w:val="C99CC6"/>
          <w:sz w:val="21"/>
          <w:szCs w:val="21"/>
        </w:rPr>
        <w:t>as</w:t>
      </w:r>
      <w:r>
        <w:rPr>
          <w:rFonts w:ascii="Courier New" w:eastAsia="Courier New" w:hAnsi="Courier New" w:cs="Courier New"/>
          <w:color w:val="D4D4D4"/>
          <w:sz w:val="21"/>
          <w:szCs w:val="21"/>
        </w:rPr>
        <w:t xml:space="preserve"> pd</w:t>
      </w:r>
    </w:p>
    <w:p w14:paraId="79CD270D" w14:textId="77777777" w:rsidR="003B261E" w:rsidRDefault="00000000">
      <w:pPr>
        <w:shd w:val="clear" w:color="auto" w:fill="383838"/>
        <w:spacing w:line="325" w:lineRule="auto"/>
        <w:rPr>
          <w:rFonts w:ascii="Courier New" w:eastAsia="Courier New" w:hAnsi="Courier New" w:cs="Courier New"/>
          <w:color w:val="D4D4D4"/>
          <w:sz w:val="21"/>
          <w:szCs w:val="21"/>
        </w:rPr>
      </w:pPr>
      <w:r>
        <w:rPr>
          <w:rFonts w:ascii="Courier New" w:eastAsia="Courier New" w:hAnsi="Courier New" w:cs="Courier New"/>
          <w:color w:val="C99CC6"/>
          <w:sz w:val="21"/>
          <w:szCs w:val="21"/>
        </w:rPr>
        <w:t>from</w:t>
      </w:r>
      <w:r>
        <w:rPr>
          <w:rFonts w:ascii="Courier New" w:eastAsia="Courier New" w:hAnsi="Courier New" w:cs="Courier New"/>
          <w:color w:val="D4D4D4"/>
          <w:sz w:val="21"/>
          <w:szCs w:val="21"/>
        </w:rPr>
        <w:t xml:space="preserve"> ydata_profiling </w:t>
      </w:r>
      <w:r>
        <w:rPr>
          <w:rFonts w:ascii="Courier New" w:eastAsia="Courier New" w:hAnsi="Courier New" w:cs="Courier New"/>
          <w:color w:val="C99CC6"/>
          <w:sz w:val="21"/>
          <w:szCs w:val="21"/>
        </w:rPr>
        <w:t>import</w:t>
      </w:r>
      <w:r>
        <w:rPr>
          <w:rFonts w:ascii="Courier New" w:eastAsia="Courier New" w:hAnsi="Courier New" w:cs="Courier New"/>
          <w:color w:val="D4D4D4"/>
          <w:sz w:val="21"/>
          <w:szCs w:val="21"/>
        </w:rPr>
        <w:t xml:space="preserve"> ProfileReport</w:t>
      </w:r>
    </w:p>
    <w:p w14:paraId="4E6005CC" w14:textId="77777777" w:rsidR="003B261E" w:rsidRDefault="003B261E">
      <w:pPr>
        <w:shd w:val="clear" w:color="auto" w:fill="383838"/>
        <w:spacing w:line="325" w:lineRule="auto"/>
        <w:rPr>
          <w:rFonts w:ascii="Courier New" w:eastAsia="Courier New" w:hAnsi="Courier New" w:cs="Courier New"/>
          <w:color w:val="D4D4D4"/>
          <w:sz w:val="21"/>
          <w:szCs w:val="21"/>
        </w:rPr>
      </w:pPr>
    </w:p>
    <w:p w14:paraId="54CB487D"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marketing_data = pd.read_csv</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"marketing_campaign.csv"</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 xml:space="preserve"> delimiter=</w:t>
      </w:r>
      <w:r>
        <w:rPr>
          <w:rFonts w:ascii="Courier New" w:eastAsia="Courier New" w:hAnsi="Courier New" w:cs="Courier New"/>
          <w:color w:val="CE9178"/>
          <w:sz w:val="21"/>
          <w:szCs w:val="21"/>
        </w:rPr>
        <w:t>"\t"</w:t>
      </w:r>
      <w:r>
        <w:rPr>
          <w:rFonts w:ascii="Courier New" w:eastAsia="Courier New" w:hAnsi="Courier New" w:cs="Courier New"/>
          <w:color w:val="DCDCDC"/>
          <w:sz w:val="21"/>
          <w:szCs w:val="21"/>
        </w:rPr>
        <w:t>)</w:t>
      </w:r>
    </w:p>
    <w:p w14:paraId="15A8B409" w14:textId="77777777" w:rsidR="003B261E" w:rsidRDefault="003B261E">
      <w:pPr>
        <w:shd w:val="clear" w:color="auto" w:fill="383838"/>
        <w:spacing w:line="325" w:lineRule="auto"/>
        <w:rPr>
          <w:rFonts w:ascii="Courier New" w:eastAsia="Courier New" w:hAnsi="Courier New" w:cs="Courier New"/>
          <w:color w:val="DCDCDC"/>
          <w:sz w:val="21"/>
          <w:szCs w:val="21"/>
        </w:rPr>
      </w:pPr>
    </w:p>
    <w:p w14:paraId="040F81D5"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profile = ProfileReport</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marketing_data</w:t>
      </w:r>
      <w:r>
        <w:rPr>
          <w:rFonts w:ascii="Courier New" w:eastAsia="Courier New" w:hAnsi="Courier New" w:cs="Courier New"/>
          <w:color w:val="DCDCDC"/>
          <w:sz w:val="21"/>
          <w:szCs w:val="21"/>
        </w:rPr>
        <w:t>)</w:t>
      </w:r>
    </w:p>
    <w:p w14:paraId="61F48392"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profile.to_file</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"profile_output.html"</w:t>
      </w:r>
      <w:r>
        <w:rPr>
          <w:rFonts w:ascii="Courier New" w:eastAsia="Courier New" w:hAnsi="Courier New" w:cs="Courier New"/>
          <w:color w:val="DCDCDC"/>
          <w:sz w:val="21"/>
          <w:szCs w:val="21"/>
        </w:rPr>
        <w:t>)</w:t>
      </w:r>
    </w:p>
    <w:p w14:paraId="7C6864E8" w14:textId="77777777" w:rsidR="003B261E" w:rsidRDefault="003B261E"/>
    <w:p w14:paraId="4BF41590" w14:textId="77777777" w:rsidR="003B261E" w:rsidRDefault="00000000">
      <w:r>
        <w:rPr>
          <w:noProof/>
        </w:rPr>
        <w:drawing>
          <wp:inline distT="114300" distB="114300" distL="114300" distR="114300" wp14:anchorId="593B8CB0" wp14:editId="5C9118B3">
            <wp:extent cx="5731200" cy="1473200"/>
            <wp:effectExtent l="0" t="0" r="0" b="0"/>
            <wp:docPr id="184372224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7"/>
                    <a:srcRect/>
                    <a:stretch>
                      <a:fillRect/>
                    </a:stretch>
                  </pic:blipFill>
                  <pic:spPr>
                    <a:xfrm>
                      <a:off x="0" y="0"/>
                      <a:ext cx="5731200" cy="1473200"/>
                    </a:xfrm>
                    <a:prstGeom prst="rect">
                      <a:avLst/>
                    </a:prstGeom>
                    <a:ln/>
                  </pic:spPr>
                </pic:pic>
              </a:graphicData>
            </a:graphic>
          </wp:inline>
        </w:drawing>
      </w:r>
    </w:p>
    <w:p w14:paraId="6DEC03C3" w14:textId="77777777" w:rsidR="003B261E" w:rsidRDefault="003B261E"/>
    <w:p w14:paraId="12593080" w14:textId="77777777" w:rsidR="003B261E" w:rsidRDefault="00000000">
      <w:pPr>
        <w:rPr>
          <w:b/>
          <w:sz w:val="26"/>
          <w:szCs w:val="26"/>
        </w:rPr>
      </w:pPr>
      <w:r>
        <w:rPr>
          <w:sz w:val="26"/>
          <w:szCs w:val="26"/>
        </w:rPr>
        <w:t xml:space="preserve">Tiến hành EDA trên trang tập tin </w:t>
      </w:r>
      <w:r>
        <w:rPr>
          <w:b/>
          <w:sz w:val="26"/>
          <w:szCs w:val="26"/>
        </w:rPr>
        <w:t>profile_output.html</w:t>
      </w:r>
    </w:p>
    <w:p w14:paraId="02A65E45" w14:textId="77777777" w:rsidR="003B261E" w:rsidRDefault="00000000">
      <w:pPr>
        <w:rPr>
          <w:sz w:val="26"/>
          <w:szCs w:val="26"/>
        </w:rPr>
      </w:pPr>
      <w:r>
        <w:rPr>
          <w:sz w:val="26"/>
          <w:szCs w:val="26"/>
        </w:rPr>
        <w:t>Kết quả thực hiện:</w:t>
      </w:r>
    </w:p>
    <w:p w14:paraId="437B2048" w14:textId="77777777" w:rsidR="003B261E" w:rsidRDefault="00000000">
      <w:r>
        <w:rPr>
          <w:noProof/>
        </w:rPr>
        <w:drawing>
          <wp:inline distT="114300" distB="114300" distL="114300" distR="114300" wp14:anchorId="456D5FEC" wp14:editId="1005B2DC">
            <wp:extent cx="5731200" cy="2895600"/>
            <wp:effectExtent l="0" t="0" r="0" b="0"/>
            <wp:docPr id="184372216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8"/>
                    <a:srcRect/>
                    <a:stretch>
                      <a:fillRect/>
                    </a:stretch>
                  </pic:blipFill>
                  <pic:spPr>
                    <a:xfrm>
                      <a:off x="0" y="0"/>
                      <a:ext cx="5731200" cy="2895600"/>
                    </a:xfrm>
                    <a:prstGeom prst="rect">
                      <a:avLst/>
                    </a:prstGeom>
                    <a:ln/>
                  </pic:spPr>
                </pic:pic>
              </a:graphicData>
            </a:graphic>
          </wp:inline>
        </w:drawing>
      </w:r>
    </w:p>
    <w:p w14:paraId="6592523B" w14:textId="77777777" w:rsidR="003B261E" w:rsidRDefault="00000000">
      <w:pPr>
        <w:rPr>
          <w:sz w:val="18"/>
          <w:szCs w:val="18"/>
        </w:rPr>
      </w:pPr>
      <w:r>
        <w:tab/>
      </w:r>
      <w:r>
        <w:tab/>
      </w:r>
      <w:r>
        <w:tab/>
      </w:r>
      <w:r>
        <w:tab/>
      </w:r>
      <w:r>
        <w:rPr>
          <w:sz w:val="18"/>
          <w:szCs w:val="18"/>
        </w:rPr>
        <w:t>EDA Report của công cụ ydata_profiling</w:t>
      </w:r>
    </w:p>
    <w:p w14:paraId="39699DBE" w14:textId="77777777" w:rsidR="003B261E" w:rsidRDefault="003B261E">
      <w:pPr>
        <w:rPr>
          <w:sz w:val="18"/>
          <w:szCs w:val="18"/>
        </w:rPr>
      </w:pPr>
    </w:p>
    <w:p w14:paraId="23D5429D" w14:textId="77777777" w:rsidR="003B261E" w:rsidRDefault="00000000">
      <w:pPr>
        <w:rPr>
          <w:sz w:val="18"/>
          <w:szCs w:val="18"/>
        </w:rPr>
      </w:pPr>
      <w:r>
        <w:rPr>
          <w:noProof/>
          <w:sz w:val="18"/>
          <w:szCs w:val="18"/>
        </w:rPr>
        <w:lastRenderedPageBreak/>
        <w:drawing>
          <wp:inline distT="114300" distB="114300" distL="114300" distR="114300" wp14:anchorId="45AB5865" wp14:editId="596AF68D">
            <wp:extent cx="5731200" cy="2908300"/>
            <wp:effectExtent l="0" t="0" r="0" b="0"/>
            <wp:docPr id="184372215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9"/>
                    <a:srcRect/>
                    <a:stretch>
                      <a:fillRect/>
                    </a:stretch>
                  </pic:blipFill>
                  <pic:spPr>
                    <a:xfrm>
                      <a:off x="0" y="0"/>
                      <a:ext cx="5731200" cy="2908300"/>
                    </a:xfrm>
                    <a:prstGeom prst="rect">
                      <a:avLst/>
                    </a:prstGeom>
                    <a:ln/>
                  </pic:spPr>
                </pic:pic>
              </a:graphicData>
            </a:graphic>
          </wp:inline>
        </w:drawing>
      </w:r>
    </w:p>
    <w:p w14:paraId="47694A8A" w14:textId="77777777" w:rsidR="003B261E" w:rsidRDefault="003B261E">
      <w:pPr>
        <w:rPr>
          <w:sz w:val="18"/>
          <w:szCs w:val="18"/>
        </w:rPr>
      </w:pPr>
    </w:p>
    <w:p w14:paraId="2D5D713E" w14:textId="77777777" w:rsidR="003B261E" w:rsidRDefault="00000000">
      <w:pPr>
        <w:rPr>
          <w:sz w:val="18"/>
          <w:szCs w:val="18"/>
        </w:rPr>
      </w:pPr>
      <w:r>
        <w:rPr>
          <w:noProof/>
          <w:sz w:val="18"/>
          <w:szCs w:val="18"/>
        </w:rPr>
        <w:drawing>
          <wp:inline distT="114300" distB="114300" distL="114300" distR="114300" wp14:anchorId="77817395" wp14:editId="3C3C1EB4">
            <wp:extent cx="5731200" cy="2895600"/>
            <wp:effectExtent l="0" t="0" r="0" b="0"/>
            <wp:docPr id="184372220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0"/>
                    <a:srcRect/>
                    <a:stretch>
                      <a:fillRect/>
                    </a:stretch>
                  </pic:blipFill>
                  <pic:spPr>
                    <a:xfrm>
                      <a:off x="0" y="0"/>
                      <a:ext cx="5731200" cy="2895600"/>
                    </a:xfrm>
                    <a:prstGeom prst="rect">
                      <a:avLst/>
                    </a:prstGeom>
                    <a:ln/>
                  </pic:spPr>
                </pic:pic>
              </a:graphicData>
            </a:graphic>
          </wp:inline>
        </w:drawing>
      </w:r>
    </w:p>
    <w:p w14:paraId="74CE1A95" w14:textId="77777777" w:rsidR="003B261E" w:rsidRDefault="003B261E">
      <w:pPr>
        <w:rPr>
          <w:sz w:val="18"/>
          <w:szCs w:val="18"/>
        </w:rPr>
      </w:pPr>
    </w:p>
    <w:p w14:paraId="21DEB5C6" w14:textId="77777777" w:rsidR="003B261E" w:rsidRDefault="00000000">
      <w:pPr>
        <w:rPr>
          <w:sz w:val="18"/>
          <w:szCs w:val="18"/>
        </w:rPr>
      </w:pPr>
      <w:r>
        <w:rPr>
          <w:noProof/>
          <w:sz w:val="18"/>
          <w:szCs w:val="18"/>
        </w:rPr>
        <w:lastRenderedPageBreak/>
        <w:drawing>
          <wp:inline distT="114300" distB="114300" distL="114300" distR="114300" wp14:anchorId="6972B7BB" wp14:editId="70FF60B0">
            <wp:extent cx="5731200" cy="2895600"/>
            <wp:effectExtent l="0" t="0" r="0" b="0"/>
            <wp:docPr id="184372224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1"/>
                    <a:srcRect/>
                    <a:stretch>
                      <a:fillRect/>
                    </a:stretch>
                  </pic:blipFill>
                  <pic:spPr>
                    <a:xfrm>
                      <a:off x="0" y="0"/>
                      <a:ext cx="5731200" cy="2895600"/>
                    </a:xfrm>
                    <a:prstGeom prst="rect">
                      <a:avLst/>
                    </a:prstGeom>
                    <a:ln/>
                  </pic:spPr>
                </pic:pic>
              </a:graphicData>
            </a:graphic>
          </wp:inline>
        </w:drawing>
      </w:r>
    </w:p>
    <w:p w14:paraId="77F03947" w14:textId="77777777" w:rsidR="003B261E" w:rsidRDefault="003B261E">
      <w:pPr>
        <w:rPr>
          <w:sz w:val="18"/>
          <w:szCs w:val="18"/>
        </w:rPr>
      </w:pPr>
    </w:p>
    <w:p w14:paraId="55D25C84" w14:textId="77777777" w:rsidR="003B261E" w:rsidRDefault="00000000">
      <w:pPr>
        <w:rPr>
          <w:sz w:val="18"/>
          <w:szCs w:val="18"/>
        </w:rPr>
      </w:pPr>
      <w:r>
        <w:rPr>
          <w:noProof/>
          <w:sz w:val="18"/>
          <w:szCs w:val="18"/>
        </w:rPr>
        <w:drawing>
          <wp:inline distT="114300" distB="114300" distL="114300" distR="114300" wp14:anchorId="102D4563" wp14:editId="33CBADC6">
            <wp:extent cx="5731200" cy="2908300"/>
            <wp:effectExtent l="0" t="0" r="0" b="0"/>
            <wp:docPr id="184372223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2"/>
                    <a:srcRect/>
                    <a:stretch>
                      <a:fillRect/>
                    </a:stretch>
                  </pic:blipFill>
                  <pic:spPr>
                    <a:xfrm>
                      <a:off x="0" y="0"/>
                      <a:ext cx="5731200" cy="2908300"/>
                    </a:xfrm>
                    <a:prstGeom prst="rect">
                      <a:avLst/>
                    </a:prstGeom>
                    <a:ln/>
                  </pic:spPr>
                </pic:pic>
              </a:graphicData>
            </a:graphic>
          </wp:inline>
        </w:drawing>
      </w:r>
    </w:p>
    <w:p w14:paraId="02341A62" w14:textId="77777777" w:rsidR="003B261E" w:rsidRDefault="003B261E">
      <w:pPr>
        <w:rPr>
          <w:sz w:val="18"/>
          <w:szCs w:val="18"/>
        </w:rPr>
      </w:pPr>
    </w:p>
    <w:p w14:paraId="23E4E0B1" w14:textId="77777777" w:rsidR="003B261E" w:rsidRDefault="00000000">
      <w:pPr>
        <w:rPr>
          <w:sz w:val="18"/>
          <w:szCs w:val="18"/>
        </w:rPr>
      </w:pPr>
      <w:r>
        <w:rPr>
          <w:noProof/>
          <w:sz w:val="18"/>
          <w:szCs w:val="18"/>
        </w:rPr>
        <w:lastRenderedPageBreak/>
        <w:drawing>
          <wp:inline distT="114300" distB="114300" distL="114300" distR="114300" wp14:anchorId="27D6515C" wp14:editId="63FBF463">
            <wp:extent cx="5731200" cy="2895600"/>
            <wp:effectExtent l="0" t="0" r="0" b="0"/>
            <wp:docPr id="184372221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3"/>
                    <a:srcRect/>
                    <a:stretch>
                      <a:fillRect/>
                    </a:stretch>
                  </pic:blipFill>
                  <pic:spPr>
                    <a:xfrm>
                      <a:off x="0" y="0"/>
                      <a:ext cx="5731200" cy="2895600"/>
                    </a:xfrm>
                    <a:prstGeom prst="rect">
                      <a:avLst/>
                    </a:prstGeom>
                    <a:ln/>
                  </pic:spPr>
                </pic:pic>
              </a:graphicData>
            </a:graphic>
          </wp:inline>
        </w:drawing>
      </w:r>
    </w:p>
    <w:p w14:paraId="1E8CBDE6" w14:textId="77777777" w:rsidR="003B261E" w:rsidRDefault="003B261E">
      <w:pPr>
        <w:rPr>
          <w:sz w:val="18"/>
          <w:szCs w:val="18"/>
        </w:rPr>
      </w:pPr>
    </w:p>
    <w:p w14:paraId="185DD1A3" w14:textId="77777777" w:rsidR="003B261E" w:rsidRDefault="003B261E">
      <w:pPr>
        <w:rPr>
          <w:sz w:val="18"/>
          <w:szCs w:val="18"/>
        </w:rPr>
      </w:pPr>
    </w:p>
    <w:p w14:paraId="62400CB7" w14:textId="77777777" w:rsidR="003B261E" w:rsidRDefault="00000000">
      <w:pPr>
        <w:rPr>
          <w:sz w:val="26"/>
          <w:szCs w:val="26"/>
        </w:rPr>
      </w:pPr>
      <w:r>
        <w:rPr>
          <w:b/>
          <w:sz w:val="26"/>
          <w:szCs w:val="26"/>
        </w:rPr>
        <w:t>Nhiệm vụ 2</w:t>
      </w:r>
      <w:r>
        <w:rPr>
          <w:sz w:val="26"/>
          <w:szCs w:val="26"/>
        </w:rPr>
        <w:t>: Sử dụng dtale trên dữ liệu Marketing Campaign. Dữ liệu lấy từ</w:t>
      </w:r>
    </w:p>
    <w:p w14:paraId="4E34B2A7" w14:textId="77777777" w:rsidR="003B261E" w:rsidRDefault="00000000">
      <w:pPr>
        <w:rPr>
          <w:sz w:val="26"/>
          <w:szCs w:val="26"/>
        </w:rPr>
      </w:pPr>
      <w:hyperlink r:id="rId124">
        <w:r>
          <w:rPr>
            <w:color w:val="1155CC"/>
            <w:sz w:val="26"/>
            <w:szCs w:val="26"/>
            <w:u w:val="single"/>
          </w:rPr>
          <w:t>https://www.kaggle.com/datasets/imakash3011/customer-personality-analysis</w:t>
        </w:r>
      </w:hyperlink>
    </w:p>
    <w:p w14:paraId="56B69944" w14:textId="77777777" w:rsidR="003B261E" w:rsidRDefault="00000000">
      <w:pPr>
        <w:rPr>
          <w:sz w:val="26"/>
          <w:szCs w:val="26"/>
        </w:rPr>
      </w:pPr>
      <w:r>
        <w:rPr>
          <w:sz w:val="26"/>
          <w:szCs w:val="26"/>
        </w:rPr>
        <w:t>Sử dụng công cụ:</w:t>
      </w:r>
    </w:p>
    <w:p w14:paraId="3622B56C" w14:textId="77777777" w:rsidR="003B261E" w:rsidRDefault="00000000">
      <w:pPr>
        <w:shd w:val="clear" w:color="auto" w:fill="383838"/>
        <w:spacing w:line="325" w:lineRule="auto"/>
        <w:rPr>
          <w:rFonts w:ascii="Courier New" w:eastAsia="Courier New" w:hAnsi="Courier New" w:cs="Courier New"/>
          <w:color w:val="D4D4D4"/>
          <w:sz w:val="21"/>
          <w:szCs w:val="21"/>
        </w:rPr>
      </w:pPr>
      <w:r>
        <w:rPr>
          <w:rFonts w:ascii="Courier New" w:eastAsia="Courier New" w:hAnsi="Courier New" w:cs="Courier New"/>
          <w:color w:val="82C6FF"/>
          <w:sz w:val="21"/>
          <w:szCs w:val="21"/>
        </w:rPr>
        <w:t>!</w:t>
      </w:r>
      <w:r>
        <w:rPr>
          <w:rFonts w:ascii="Courier New" w:eastAsia="Courier New" w:hAnsi="Courier New" w:cs="Courier New"/>
          <w:color w:val="D4D4D4"/>
          <w:sz w:val="21"/>
          <w:szCs w:val="21"/>
        </w:rPr>
        <w:t>pip install -U dtale</w:t>
      </w:r>
    </w:p>
    <w:p w14:paraId="6C96C367" w14:textId="77777777" w:rsidR="003B261E" w:rsidRDefault="003B261E"/>
    <w:p w14:paraId="6ED33815" w14:textId="77777777" w:rsidR="003B261E" w:rsidRDefault="00000000">
      <w:pPr>
        <w:shd w:val="clear" w:color="auto" w:fill="383838"/>
        <w:spacing w:line="325" w:lineRule="auto"/>
        <w:rPr>
          <w:rFonts w:ascii="Courier New" w:eastAsia="Courier New" w:hAnsi="Courier New" w:cs="Courier New"/>
          <w:color w:val="D4D4D4"/>
          <w:sz w:val="21"/>
          <w:szCs w:val="21"/>
        </w:rPr>
      </w:pPr>
      <w:r>
        <w:rPr>
          <w:rFonts w:ascii="Courier New" w:eastAsia="Courier New" w:hAnsi="Courier New" w:cs="Courier New"/>
          <w:color w:val="C99CC6"/>
          <w:sz w:val="21"/>
          <w:szCs w:val="21"/>
        </w:rPr>
        <w:t>import</w:t>
      </w:r>
      <w:r>
        <w:rPr>
          <w:rFonts w:ascii="Courier New" w:eastAsia="Courier New" w:hAnsi="Courier New" w:cs="Courier New"/>
          <w:color w:val="D4D4D4"/>
          <w:sz w:val="21"/>
          <w:szCs w:val="21"/>
        </w:rPr>
        <w:t xml:space="preserve"> dtale</w:t>
      </w:r>
    </w:p>
    <w:p w14:paraId="381B6C99" w14:textId="77777777" w:rsidR="003B261E" w:rsidRDefault="00000000">
      <w:pPr>
        <w:shd w:val="clear" w:color="auto" w:fill="383838"/>
        <w:spacing w:line="325" w:lineRule="auto"/>
        <w:rPr>
          <w:rFonts w:ascii="Courier New" w:eastAsia="Courier New" w:hAnsi="Courier New" w:cs="Courier New"/>
          <w:color w:val="D4D4D4"/>
          <w:sz w:val="21"/>
          <w:szCs w:val="21"/>
        </w:rPr>
      </w:pPr>
      <w:r>
        <w:rPr>
          <w:rFonts w:ascii="Courier New" w:eastAsia="Courier New" w:hAnsi="Courier New" w:cs="Courier New"/>
          <w:color w:val="C99CC6"/>
          <w:sz w:val="21"/>
          <w:szCs w:val="21"/>
        </w:rPr>
        <w:t>import</w:t>
      </w:r>
      <w:r>
        <w:rPr>
          <w:rFonts w:ascii="Courier New" w:eastAsia="Courier New" w:hAnsi="Courier New" w:cs="Courier New"/>
          <w:color w:val="D4D4D4"/>
          <w:sz w:val="21"/>
          <w:szCs w:val="21"/>
        </w:rPr>
        <w:t xml:space="preserve"> dtale.app </w:t>
      </w:r>
      <w:r>
        <w:rPr>
          <w:rFonts w:ascii="Courier New" w:eastAsia="Courier New" w:hAnsi="Courier New" w:cs="Courier New"/>
          <w:color w:val="C99CC6"/>
          <w:sz w:val="21"/>
          <w:szCs w:val="21"/>
        </w:rPr>
        <w:t>as</w:t>
      </w:r>
      <w:r>
        <w:rPr>
          <w:rFonts w:ascii="Courier New" w:eastAsia="Courier New" w:hAnsi="Courier New" w:cs="Courier New"/>
          <w:color w:val="D4D4D4"/>
          <w:sz w:val="21"/>
          <w:szCs w:val="21"/>
        </w:rPr>
        <w:t xml:space="preserve"> dtale_app</w:t>
      </w:r>
    </w:p>
    <w:p w14:paraId="0F2203E0" w14:textId="77777777" w:rsidR="003B261E" w:rsidRDefault="00000000">
      <w:pPr>
        <w:shd w:val="clear" w:color="auto" w:fill="383838"/>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import pandas as pd</w:t>
      </w:r>
    </w:p>
    <w:p w14:paraId="26FB5722" w14:textId="77777777" w:rsidR="003B261E" w:rsidRDefault="003B261E">
      <w:pPr>
        <w:shd w:val="clear" w:color="auto" w:fill="383838"/>
        <w:spacing w:line="325" w:lineRule="auto"/>
        <w:rPr>
          <w:rFonts w:ascii="Courier New" w:eastAsia="Courier New" w:hAnsi="Courier New" w:cs="Courier New"/>
          <w:color w:val="D4D4D4"/>
          <w:sz w:val="21"/>
          <w:szCs w:val="21"/>
        </w:rPr>
      </w:pPr>
    </w:p>
    <w:p w14:paraId="134A7405" w14:textId="77777777" w:rsidR="003B261E" w:rsidRDefault="00000000">
      <w:pPr>
        <w:shd w:val="clear" w:color="auto" w:fill="383838"/>
        <w:spacing w:line="325" w:lineRule="auto"/>
        <w:rPr>
          <w:rFonts w:ascii="Courier New" w:eastAsia="Courier New" w:hAnsi="Courier New" w:cs="Courier New"/>
          <w:color w:val="569CD6"/>
          <w:sz w:val="21"/>
          <w:szCs w:val="21"/>
        </w:rPr>
      </w:pPr>
      <w:r>
        <w:rPr>
          <w:rFonts w:ascii="Courier New" w:eastAsia="Courier New" w:hAnsi="Courier New" w:cs="Courier New"/>
          <w:color w:val="D4D4D4"/>
          <w:sz w:val="21"/>
          <w:szCs w:val="21"/>
        </w:rPr>
        <w:t xml:space="preserve">dtale_app.USE_NGROX = </w:t>
      </w:r>
      <w:r>
        <w:rPr>
          <w:rFonts w:ascii="Courier New" w:eastAsia="Courier New" w:hAnsi="Courier New" w:cs="Courier New"/>
          <w:color w:val="569CD6"/>
          <w:sz w:val="21"/>
          <w:szCs w:val="21"/>
        </w:rPr>
        <w:t>True</w:t>
      </w:r>
    </w:p>
    <w:p w14:paraId="2A518DEE" w14:textId="77777777" w:rsidR="003B261E" w:rsidRDefault="00000000">
      <w:pPr>
        <w:shd w:val="clear" w:color="auto" w:fill="383838"/>
        <w:spacing w:line="325" w:lineRule="auto"/>
        <w:rPr>
          <w:rFonts w:ascii="Courier New" w:eastAsia="Courier New" w:hAnsi="Courier New" w:cs="Courier New"/>
          <w:color w:val="569CD6"/>
          <w:sz w:val="21"/>
          <w:szCs w:val="21"/>
        </w:rPr>
      </w:pPr>
      <w:r>
        <w:rPr>
          <w:rFonts w:ascii="Courier New" w:eastAsia="Courier New" w:hAnsi="Courier New" w:cs="Courier New"/>
          <w:color w:val="D4D4D4"/>
          <w:sz w:val="21"/>
          <w:szCs w:val="21"/>
        </w:rPr>
        <w:t>dtale.show</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marketing_data</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.open_browser</w:t>
      </w:r>
      <w:r>
        <w:rPr>
          <w:rFonts w:ascii="Courier New" w:eastAsia="Courier New" w:hAnsi="Courier New" w:cs="Courier New"/>
          <w:color w:val="DCDCDC"/>
          <w:sz w:val="21"/>
          <w:szCs w:val="21"/>
        </w:rPr>
        <w:t>()</w:t>
      </w:r>
    </w:p>
    <w:p w14:paraId="15BE9A16" w14:textId="77777777" w:rsidR="003B261E" w:rsidRDefault="003B261E"/>
    <w:p w14:paraId="4C2A016D" w14:textId="77777777" w:rsidR="003B261E" w:rsidRDefault="00000000">
      <w:pPr>
        <w:rPr>
          <w:sz w:val="26"/>
          <w:szCs w:val="26"/>
        </w:rPr>
      </w:pPr>
      <w:r>
        <w:rPr>
          <w:sz w:val="26"/>
          <w:szCs w:val="26"/>
        </w:rPr>
        <w:t>Kết quả thực hiện</w:t>
      </w:r>
    </w:p>
    <w:p w14:paraId="02859EB9" w14:textId="77777777" w:rsidR="003B261E" w:rsidRDefault="00000000">
      <w:r>
        <w:rPr>
          <w:noProof/>
        </w:rPr>
        <w:lastRenderedPageBreak/>
        <w:drawing>
          <wp:inline distT="114300" distB="114300" distL="114300" distR="114300" wp14:anchorId="53DB5C1F" wp14:editId="2169E928">
            <wp:extent cx="6257748" cy="3357563"/>
            <wp:effectExtent l="0" t="0" r="0" b="0"/>
            <wp:docPr id="184372222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5"/>
                    <a:srcRect/>
                    <a:stretch>
                      <a:fillRect/>
                    </a:stretch>
                  </pic:blipFill>
                  <pic:spPr>
                    <a:xfrm>
                      <a:off x="0" y="0"/>
                      <a:ext cx="6257748" cy="3357563"/>
                    </a:xfrm>
                    <a:prstGeom prst="rect">
                      <a:avLst/>
                    </a:prstGeom>
                    <a:ln/>
                  </pic:spPr>
                </pic:pic>
              </a:graphicData>
            </a:graphic>
          </wp:inline>
        </w:drawing>
      </w:r>
    </w:p>
    <w:p w14:paraId="5B26D6CD" w14:textId="77777777" w:rsidR="003B261E" w:rsidRDefault="003B261E"/>
    <w:p w14:paraId="7C0B6E22" w14:textId="77777777" w:rsidR="003B261E" w:rsidRDefault="00000000">
      <w:pPr>
        <w:pStyle w:val="Heading3"/>
        <w:rPr>
          <w:rFonts w:ascii="Times New Roman" w:eastAsia="Times New Roman" w:hAnsi="Times New Roman" w:cs="Times New Roman"/>
        </w:rPr>
      </w:pPr>
      <w:bookmarkStart w:id="30" w:name="_Toc211011650"/>
      <w:r>
        <w:rPr>
          <w:rFonts w:ascii="Times New Roman" w:eastAsia="Times New Roman" w:hAnsi="Times New Roman" w:cs="Times New Roman"/>
        </w:rPr>
        <w:t>1.3.3. Bài tập thực hành 1</w:t>
      </w:r>
      <w:bookmarkEnd w:id="30"/>
    </w:p>
    <w:p w14:paraId="5D8D0244" w14:textId="77777777" w:rsidR="003B261E" w:rsidRDefault="00000000">
      <w:pPr>
        <w:rPr>
          <w:sz w:val="26"/>
          <w:szCs w:val="26"/>
        </w:rPr>
      </w:pPr>
      <w:r>
        <w:rPr>
          <w:sz w:val="26"/>
          <w:szCs w:val="26"/>
        </w:rPr>
        <w:t>Tìm hiểu các tính năng và cách sử dụng sản phẩm SweetViz (https://pypi.org/project/sweetviz) áp dụng trên tập dữ liệu Marketing Campaign</w:t>
      </w:r>
    </w:p>
    <w:p w14:paraId="059CC48C" w14:textId="77777777" w:rsidR="003B261E" w:rsidRDefault="003B261E">
      <w:pPr>
        <w:rPr>
          <w:sz w:val="26"/>
          <w:szCs w:val="26"/>
        </w:rPr>
      </w:pPr>
    </w:p>
    <w:p w14:paraId="6A2CDA2A" w14:textId="77777777" w:rsidR="003B261E" w:rsidRDefault="00000000">
      <w:pPr>
        <w:rPr>
          <w:sz w:val="26"/>
          <w:szCs w:val="26"/>
        </w:rPr>
      </w:pPr>
      <w:r>
        <w:rPr>
          <w:sz w:val="26"/>
          <w:szCs w:val="26"/>
        </w:rPr>
        <w:t>Sử dụng công cụ:</w:t>
      </w:r>
    </w:p>
    <w:p w14:paraId="55BA7D02" w14:textId="77777777" w:rsidR="003B261E" w:rsidRDefault="00000000">
      <w:pPr>
        <w:shd w:val="clear" w:color="auto" w:fill="383838"/>
        <w:spacing w:line="325" w:lineRule="auto"/>
        <w:rPr>
          <w:rFonts w:ascii="Courier New" w:eastAsia="Courier New" w:hAnsi="Courier New" w:cs="Courier New"/>
          <w:color w:val="D4D4D4"/>
          <w:sz w:val="21"/>
          <w:szCs w:val="21"/>
        </w:rPr>
      </w:pPr>
      <w:r>
        <w:rPr>
          <w:rFonts w:ascii="Courier New" w:eastAsia="Courier New" w:hAnsi="Courier New" w:cs="Courier New"/>
          <w:color w:val="82C6FF"/>
          <w:sz w:val="21"/>
          <w:szCs w:val="21"/>
        </w:rPr>
        <w:t>!</w:t>
      </w:r>
      <w:r>
        <w:rPr>
          <w:rFonts w:ascii="Courier New" w:eastAsia="Courier New" w:hAnsi="Courier New" w:cs="Courier New"/>
          <w:color w:val="D4D4D4"/>
          <w:sz w:val="21"/>
          <w:szCs w:val="21"/>
        </w:rPr>
        <w:t>pip install sweetviz</w:t>
      </w:r>
    </w:p>
    <w:p w14:paraId="6E5AAA50" w14:textId="77777777" w:rsidR="003B261E" w:rsidRDefault="003B261E"/>
    <w:p w14:paraId="2744B12E" w14:textId="77777777" w:rsidR="003B261E" w:rsidRDefault="00000000">
      <w:pPr>
        <w:shd w:val="clear" w:color="auto" w:fill="383838"/>
        <w:spacing w:line="325" w:lineRule="auto"/>
        <w:rPr>
          <w:rFonts w:ascii="Courier New" w:eastAsia="Courier New" w:hAnsi="Courier New" w:cs="Courier New"/>
          <w:color w:val="D4D4D4"/>
          <w:sz w:val="21"/>
          <w:szCs w:val="21"/>
        </w:rPr>
      </w:pPr>
      <w:r>
        <w:rPr>
          <w:rFonts w:ascii="Courier New" w:eastAsia="Courier New" w:hAnsi="Courier New" w:cs="Courier New"/>
          <w:color w:val="C99CC6"/>
          <w:sz w:val="21"/>
          <w:szCs w:val="21"/>
        </w:rPr>
        <w:t>import</w:t>
      </w:r>
      <w:r>
        <w:rPr>
          <w:rFonts w:ascii="Courier New" w:eastAsia="Courier New" w:hAnsi="Courier New" w:cs="Courier New"/>
          <w:color w:val="D4D4D4"/>
          <w:sz w:val="21"/>
          <w:szCs w:val="21"/>
        </w:rPr>
        <w:t xml:space="preserve"> sweetviz </w:t>
      </w:r>
      <w:r>
        <w:rPr>
          <w:rFonts w:ascii="Courier New" w:eastAsia="Courier New" w:hAnsi="Courier New" w:cs="Courier New"/>
          <w:color w:val="C99CC6"/>
          <w:sz w:val="21"/>
          <w:szCs w:val="21"/>
        </w:rPr>
        <w:t>as</w:t>
      </w:r>
      <w:r>
        <w:rPr>
          <w:rFonts w:ascii="Courier New" w:eastAsia="Courier New" w:hAnsi="Courier New" w:cs="Courier New"/>
          <w:color w:val="D4D4D4"/>
          <w:sz w:val="21"/>
          <w:szCs w:val="21"/>
        </w:rPr>
        <w:t xml:space="preserve"> sv</w:t>
      </w:r>
    </w:p>
    <w:p w14:paraId="114DFDC4" w14:textId="77777777" w:rsidR="003B261E" w:rsidRDefault="00000000">
      <w:pPr>
        <w:shd w:val="clear" w:color="auto" w:fill="383838"/>
        <w:spacing w:line="325" w:lineRule="auto"/>
        <w:rPr>
          <w:rFonts w:ascii="Courier New" w:eastAsia="Courier New" w:hAnsi="Courier New" w:cs="Courier New"/>
          <w:color w:val="D4D4D4"/>
          <w:sz w:val="21"/>
          <w:szCs w:val="21"/>
        </w:rPr>
      </w:pPr>
      <w:r>
        <w:rPr>
          <w:rFonts w:ascii="Courier New" w:eastAsia="Courier New" w:hAnsi="Courier New" w:cs="Courier New"/>
          <w:color w:val="C99CC6"/>
          <w:sz w:val="21"/>
          <w:szCs w:val="21"/>
        </w:rPr>
        <w:t>import</w:t>
      </w:r>
      <w:r>
        <w:rPr>
          <w:rFonts w:ascii="Courier New" w:eastAsia="Courier New" w:hAnsi="Courier New" w:cs="Courier New"/>
          <w:color w:val="D4D4D4"/>
          <w:sz w:val="21"/>
          <w:szCs w:val="21"/>
        </w:rPr>
        <w:t xml:space="preserve"> pandas </w:t>
      </w:r>
      <w:r>
        <w:rPr>
          <w:rFonts w:ascii="Courier New" w:eastAsia="Courier New" w:hAnsi="Courier New" w:cs="Courier New"/>
          <w:color w:val="C99CC6"/>
          <w:sz w:val="21"/>
          <w:szCs w:val="21"/>
        </w:rPr>
        <w:t>as</w:t>
      </w:r>
      <w:r>
        <w:rPr>
          <w:rFonts w:ascii="Courier New" w:eastAsia="Courier New" w:hAnsi="Courier New" w:cs="Courier New"/>
          <w:color w:val="D4D4D4"/>
          <w:sz w:val="21"/>
          <w:szCs w:val="21"/>
        </w:rPr>
        <w:t xml:space="preserve"> pd</w:t>
      </w:r>
    </w:p>
    <w:p w14:paraId="780D09B0" w14:textId="77777777" w:rsidR="003B261E" w:rsidRDefault="003B261E">
      <w:pPr>
        <w:shd w:val="clear" w:color="auto" w:fill="383838"/>
        <w:spacing w:line="325" w:lineRule="auto"/>
      </w:pPr>
    </w:p>
    <w:p w14:paraId="27399BB3"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rp = sv.analyze</w:t>
      </w:r>
      <w:r>
        <w:rPr>
          <w:rFonts w:ascii="Courier New" w:eastAsia="Courier New" w:hAnsi="Courier New" w:cs="Courier New"/>
          <w:color w:val="DCDCDC"/>
          <w:sz w:val="21"/>
          <w:szCs w:val="21"/>
        </w:rPr>
        <w:t>(</w:t>
      </w:r>
      <w:r>
        <w:rPr>
          <w:rFonts w:ascii="Courier New" w:eastAsia="Courier New" w:hAnsi="Courier New" w:cs="Courier New"/>
          <w:color w:val="D4D4D4"/>
          <w:sz w:val="21"/>
          <w:szCs w:val="21"/>
        </w:rPr>
        <w:t>marketing_data</w:t>
      </w:r>
      <w:r>
        <w:rPr>
          <w:rFonts w:ascii="Courier New" w:eastAsia="Courier New" w:hAnsi="Courier New" w:cs="Courier New"/>
          <w:color w:val="DCDCDC"/>
          <w:sz w:val="21"/>
          <w:szCs w:val="21"/>
        </w:rPr>
        <w:t>)</w:t>
      </w:r>
    </w:p>
    <w:p w14:paraId="6816F81E"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rp.show_html</w:t>
      </w:r>
      <w:r>
        <w:rPr>
          <w:rFonts w:ascii="Courier New" w:eastAsia="Courier New" w:hAnsi="Courier New" w:cs="Courier New"/>
          <w:color w:val="DCDCDC"/>
          <w:sz w:val="21"/>
          <w:szCs w:val="21"/>
        </w:rPr>
        <w:t>(</w:t>
      </w:r>
      <w:r>
        <w:rPr>
          <w:rFonts w:ascii="Courier New" w:eastAsia="Courier New" w:hAnsi="Courier New" w:cs="Courier New"/>
          <w:color w:val="CE9178"/>
          <w:sz w:val="21"/>
          <w:szCs w:val="21"/>
        </w:rPr>
        <w:t>"Report.html"</w:t>
      </w:r>
      <w:r>
        <w:rPr>
          <w:rFonts w:ascii="Courier New" w:eastAsia="Courier New" w:hAnsi="Courier New" w:cs="Courier New"/>
          <w:color w:val="DCDCDC"/>
          <w:sz w:val="21"/>
          <w:szCs w:val="21"/>
        </w:rPr>
        <w:t>)</w:t>
      </w:r>
    </w:p>
    <w:p w14:paraId="54398BC9" w14:textId="77777777" w:rsidR="003B261E" w:rsidRDefault="003B261E"/>
    <w:p w14:paraId="3EB485A5" w14:textId="77777777" w:rsidR="003B261E" w:rsidRDefault="00000000">
      <w:pPr>
        <w:rPr>
          <w:sz w:val="26"/>
          <w:szCs w:val="26"/>
        </w:rPr>
      </w:pPr>
      <w:r>
        <w:rPr>
          <w:sz w:val="26"/>
          <w:szCs w:val="26"/>
        </w:rPr>
        <w:t>Kết quả thực hiện:</w:t>
      </w:r>
    </w:p>
    <w:p w14:paraId="2E77ECCD" w14:textId="77777777" w:rsidR="003B261E" w:rsidRDefault="00000000">
      <w:r>
        <w:rPr>
          <w:noProof/>
        </w:rPr>
        <w:lastRenderedPageBreak/>
        <w:drawing>
          <wp:inline distT="114300" distB="114300" distL="114300" distR="114300" wp14:anchorId="7722597A" wp14:editId="7BCF9521">
            <wp:extent cx="6324600" cy="3414713"/>
            <wp:effectExtent l="0" t="0" r="0" b="0"/>
            <wp:docPr id="18437221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6"/>
                    <a:srcRect/>
                    <a:stretch>
                      <a:fillRect/>
                    </a:stretch>
                  </pic:blipFill>
                  <pic:spPr>
                    <a:xfrm>
                      <a:off x="0" y="0"/>
                      <a:ext cx="6324600" cy="3414713"/>
                    </a:xfrm>
                    <a:prstGeom prst="rect">
                      <a:avLst/>
                    </a:prstGeom>
                    <a:ln/>
                  </pic:spPr>
                </pic:pic>
              </a:graphicData>
            </a:graphic>
          </wp:inline>
        </w:drawing>
      </w:r>
    </w:p>
    <w:p w14:paraId="49C4307D" w14:textId="77777777" w:rsidR="003B261E" w:rsidRDefault="003B261E"/>
    <w:p w14:paraId="06851836" w14:textId="77777777" w:rsidR="003B261E" w:rsidRDefault="00000000">
      <w:r>
        <w:rPr>
          <w:noProof/>
        </w:rPr>
        <w:drawing>
          <wp:inline distT="114300" distB="114300" distL="114300" distR="114300" wp14:anchorId="6598FDE9" wp14:editId="3951B547">
            <wp:extent cx="6329363" cy="3196223"/>
            <wp:effectExtent l="0" t="0" r="0" b="0"/>
            <wp:docPr id="1843722258"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27"/>
                    <a:srcRect/>
                    <a:stretch>
                      <a:fillRect/>
                    </a:stretch>
                  </pic:blipFill>
                  <pic:spPr>
                    <a:xfrm>
                      <a:off x="0" y="0"/>
                      <a:ext cx="6329363" cy="3196223"/>
                    </a:xfrm>
                    <a:prstGeom prst="rect">
                      <a:avLst/>
                    </a:prstGeom>
                    <a:ln/>
                  </pic:spPr>
                </pic:pic>
              </a:graphicData>
            </a:graphic>
          </wp:inline>
        </w:drawing>
      </w:r>
    </w:p>
    <w:p w14:paraId="3AFE7934" w14:textId="77777777" w:rsidR="003B261E" w:rsidRDefault="003B261E">
      <w:pPr>
        <w:pStyle w:val="Heading3"/>
        <w:rPr>
          <w:rFonts w:ascii="Times New Roman" w:eastAsia="Times New Roman" w:hAnsi="Times New Roman" w:cs="Times New Roman"/>
        </w:rPr>
      </w:pPr>
      <w:bookmarkStart w:id="31" w:name="_heading=h.twk2fvl6bpe" w:colFirst="0" w:colLast="0"/>
      <w:bookmarkEnd w:id="31"/>
    </w:p>
    <w:p w14:paraId="4F7C9276" w14:textId="77777777" w:rsidR="003B261E" w:rsidRDefault="00000000">
      <w:pPr>
        <w:pStyle w:val="Heading3"/>
        <w:rPr>
          <w:rFonts w:ascii="Times New Roman" w:eastAsia="Times New Roman" w:hAnsi="Times New Roman" w:cs="Times New Roman"/>
        </w:rPr>
      </w:pPr>
      <w:bookmarkStart w:id="32" w:name="_Toc211011651"/>
      <w:r>
        <w:rPr>
          <w:rFonts w:ascii="Times New Roman" w:eastAsia="Times New Roman" w:hAnsi="Times New Roman" w:cs="Times New Roman"/>
        </w:rPr>
        <w:t>1.3.4. Bài tập thực hành 2</w:t>
      </w:r>
      <w:bookmarkEnd w:id="32"/>
    </w:p>
    <w:p w14:paraId="790B9926" w14:textId="77777777" w:rsidR="003B261E" w:rsidRDefault="00000000">
      <w:pPr>
        <w:rPr>
          <w:sz w:val="26"/>
          <w:szCs w:val="26"/>
        </w:rPr>
      </w:pPr>
      <w:r>
        <w:rPr>
          <w:sz w:val="26"/>
          <w:szCs w:val="26"/>
        </w:rPr>
        <w:t>Tìm hiểu các tính năng và cách sử dụng sản phẩm AutoViz (https://pypi.org/project/autoviz) áp dụng trên tập dữ liệu Marketing Campaign</w:t>
      </w:r>
    </w:p>
    <w:p w14:paraId="4CFF304E" w14:textId="77777777" w:rsidR="003B261E" w:rsidRDefault="003B261E">
      <w:pPr>
        <w:rPr>
          <w:sz w:val="26"/>
          <w:szCs w:val="26"/>
        </w:rPr>
      </w:pPr>
    </w:p>
    <w:p w14:paraId="74ECF095" w14:textId="77777777" w:rsidR="003B261E" w:rsidRDefault="00000000">
      <w:pPr>
        <w:rPr>
          <w:sz w:val="26"/>
          <w:szCs w:val="26"/>
        </w:rPr>
      </w:pPr>
      <w:r>
        <w:rPr>
          <w:sz w:val="26"/>
          <w:szCs w:val="26"/>
        </w:rPr>
        <w:t>Sử dụng công cụ:</w:t>
      </w:r>
    </w:p>
    <w:p w14:paraId="40D67293" w14:textId="77777777" w:rsidR="003B261E" w:rsidRDefault="00000000">
      <w:pPr>
        <w:shd w:val="clear" w:color="auto" w:fill="383838"/>
        <w:spacing w:line="325" w:lineRule="auto"/>
        <w:rPr>
          <w:rFonts w:ascii="Courier New" w:eastAsia="Courier New" w:hAnsi="Courier New" w:cs="Courier New"/>
          <w:color w:val="D4D4D4"/>
          <w:sz w:val="21"/>
          <w:szCs w:val="21"/>
        </w:rPr>
      </w:pPr>
      <w:r>
        <w:rPr>
          <w:rFonts w:ascii="Courier New" w:eastAsia="Courier New" w:hAnsi="Courier New" w:cs="Courier New"/>
          <w:color w:val="82C6FF"/>
          <w:sz w:val="21"/>
          <w:szCs w:val="21"/>
        </w:rPr>
        <w:t>!</w:t>
      </w:r>
      <w:r>
        <w:rPr>
          <w:rFonts w:ascii="Courier New" w:eastAsia="Courier New" w:hAnsi="Courier New" w:cs="Courier New"/>
          <w:color w:val="D4D4D4"/>
          <w:sz w:val="21"/>
          <w:szCs w:val="21"/>
        </w:rPr>
        <w:t>pip install autoviz</w:t>
      </w:r>
    </w:p>
    <w:p w14:paraId="7DF64159" w14:textId="77777777" w:rsidR="003B261E" w:rsidRDefault="003B261E"/>
    <w:p w14:paraId="6B35EC44" w14:textId="77777777" w:rsidR="003B261E" w:rsidRDefault="00000000">
      <w:pPr>
        <w:shd w:val="clear" w:color="auto" w:fill="383838"/>
        <w:spacing w:line="325" w:lineRule="auto"/>
        <w:rPr>
          <w:rFonts w:ascii="Courier New" w:eastAsia="Courier New" w:hAnsi="Courier New" w:cs="Courier New"/>
          <w:color w:val="D4D4D4"/>
          <w:sz w:val="21"/>
          <w:szCs w:val="21"/>
        </w:rPr>
      </w:pPr>
      <w:r>
        <w:rPr>
          <w:rFonts w:ascii="Courier New" w:eastAsia="Courier New" w:hAnsi="Courier New" w:cs="Courier New"/>
          <w:color w:val="C99CC6"/>
          <w:sz w:val="21"/>
          <w:szCs w:val="21"/>
        </w:rPr>
        <w:lastRenderedPageBreak/>
        <w:t>import</w:t>
      </w:r>
      <w:r>
        <w:rPr>
          <w:rFonts w:ascii="Courier New" w:eastAsia="Courier New" w:hAnsi="Courier New" w:cs="Courier New"/>
          <w:color w:val="D4D4D4"/>
          <w:sz w:val="21"/>
          <w:szCs w:val="21"/>
        </w:rPr>
        <w:t xml:space="preserve"> pandas </w:t>
      </w:r>
      <w:r>
        <w:rPr>
          <w:rFonts w:ascii="Courier New" w:eastAsia="Courier New" w:hAnsi="Courier New" w:cs="Courier New"/>
          <w:color w:val="C99CC6"/>
          <w:sz w:val="21"/>
          <w:szCs w:val="21"/>
        </w:rPr>
        <w:t>as</w:t>
      </w:r>
      <w:r>
        <w:rPr>
          <w:rFonts w:ascii="Courier New" w:eastAsia="Courier New" w:hAnsi="Courier New" w:cs="Courier New"/>
          <w:color w:val="D4D4D4"/>
          <w:sz w:val="21"/>
          <w:szCs w:val="21"/>
        </w:rPr>
        <w:t xml:space="preserve"> pd</w:t>
      </w:r>
    </w:p>
    <w:p w14:paraId="0EB5CD24" w14:textId="77777777" w:rsidR="003B261E" w:rsidRDefault="00000000">
      <w:pPr>
        <w:shd w:val="clear" w:color="auto" w:fill="383838"/>
        <w:spacing w:line="325" w:lineRule="auto"/>
        <w:rPr>
          <w:rFonts w:ascii="Courier New" w:eastAsia="Courier New" w:hAnsi="Courier New" w:cs="Courier New"/>
          <w:color w:val="D4D4D4"/>
          <w:sz w:val="21"/>
          <w:szCs w:val="21"/>
        </w:rPr>
      </w:pPr>
      <w:r>
        <w:rPr>
          <w:rFonts w:ascii="Courier New" w:eastAsia="Courier New" w:hAnsi="Courier New" w:cs="Courier New"/>
          <w:color w:val="C99CC6"/>
          <w:sz w:val="21"/>
          <w:szCs w:val="21"/>
        </w:rPr>
        <w:t>from</w:t>
      </w:r>
      <w:r>
        <w:rPr>
          <w:rFonts w:ascii="Courier New" w:eastAsia="Courier New" w:hAnsi="Courier New" w:cs="Courier New"/>
          <w:color w:val="D4D4D4"/>
          <w:sz w:val="21"/>
          <w:szCs w:val="21"/>
        </w:rPr>
        <w:t xml:space="preserve"> autoviz </w:t>
      </w:r>
      <w:r>
        <w:rPr>
          <w:rFonts w:ascii="Courier New" w:eastAsia="Courier New" w:hAnsi="Courier New" w:cs="Courier New"/>
          <w:color w:val="C99CC6"/>
          <w:sz w:val="21"/>
          <w:szCs w:val="21"/>
        </w:rPr>
        <w:t>import</w:t>
      </w:r>
      <w:r>
        <w:rPr>
          <w:rFonts w:ascii="Courier New" w:eastAsia="Courier New" w:hAnsi="Courier New" w:cs="Courier New"/>
          <w:color w:val="D4D4D4"/>
          <w:sz w:val="21"/>
          <w:szCs w:val="21"/>
        </w:rPr>
        <w:t xml:space="preserve"> AutoViz_Class</w:t>
      </w:r>
    </w:p>
    <w:p w14:paraId="6F8B88DC" w14:textId="77777777" w:rsidR="003B261E" w:rsidRDefault="003B261E">
      <w:pPr>
        <w:shd w:val="clear" w:color="auto" w:fill="383838"/>
        <w:spacing w:line="325" w:lineRule="auto"/>
        <w:rPr>
          <w:rFonts w:ascii="Courier New" w:eastAsia="Courier New" w:hAnsi="Courier New" w:cs="Courier New"/>
          <w:color w:val="D4D4D4"/>
          <w:sz w:val="21"/>
          <w:szCs w:val="21"/>
        </w:rPr>
      </w:pPr>
    </w:p>
    <w:p w14:paraId="570E5542" w14:textId="77777777" w:rsidR="003B261E" w:rsidRDefault="00000000">
      <w:pPr>
        <w:shd w:val="clear" w:color="auto" w:fill="383838"/>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file_name = </w:t>
      </w:r>
      <w:r>
        <w:rPr>
          <w:rFonts w:ascii="Courier New" w:eastAsia="Courier New" w:hAnsi="Courier New" w:cs="Courier New"/>
          <w:color w:val="CE9178"/>
          <w:sz w:val="21"/>
          <w:szCs w:val="21"/>
        </w:rPr>
        <w:t>"marketing_campaign.csv"</w:t>
      </w:r>
    </w:p>
    <w:p w14:paraId="5BE9B033" w14:textId="77777777" w:rsidR="003B261E" w:rsidRDefault="00000000">
      <w:pPr>
        <w:shd w:val="clear" w:color="auto" w:fill="383838"/>
        <w:spacing w:line="325" w:lineRule="auto"/>
        <w:rPr>
          <w:rFonts w:ascii="Courier New" w:eastAsia="Courier New" w:hAnsi="Courier New" w:cs="Courier New"/>
          <w:color w:val="DCDCDC"/>
          <w:sz w:val="21"/>
          <w:szCs w:val="21"/>
        </w:rPr>
      </w:pPr>
      <w:r>
        <w:rPr>
          <w:rFonts w:ascii="Courier New" w:eastAsia="Courier New" w:hAnsi="Courier New" w:cs="Courier New"/>
          <w:color w:val="D4D4D4"/>
          <w:sz w:val="21"/>
          <w:szCs w:val="21"/>
        </w:rPr>
        <w:t>AV = AutoViz_Class</w:t>
      </w:r>
      <w:r>
        <w:rPr>
          <w:rFonts w:ascii="Courier New" w:eastAsia="Courier New" w:hAnsi="Courier New" w:cs="Courier New"/>
          <w:color w:val="DCDCDC"/>
          <w:sz w:val="21"/>
          <w:szCs w:val="21"/>
        </w:rPr>
        <w:t>()</w:t>
      </w:r>
    </w:p>
    <w:p w14:paraId="2F196B98" w14:textId="77777777" w:rsidR="003B261E" w:rsidRDefault="00000000">
      <w:pPr>
        <w:shd w:val="clear" w:color="auto" w:fill="383838"/>
        <w:spacing w:line="325" w:lineRule="auto"/>
        <w:rPr>
          <w:rFonts w:ascii="Courier New" w:eastAsia="Courier New" w:hAnsi="Courier New" w:cs="Courier New"/>
          <w:color w:val="D4D4D4"/>
          <w:sz w:val="21"/>
          <w:szCs w:val="21"/>
        </w:rPr>
      </w:pPr>
      <w:r>
        <w:rPr>
          <w:rFonts w:ascii="Courier New" w:eastAsia="Courier New" w:hAnsi="Courier New" w:cs="Courier New"/>
          <w:color w:val="82C6FF"/>
          <w:sz w:val="21"/>
          <w:szCs w:val="21"/>
        </w:rPr>
        <w:t xml:space="preserve">%matplotlib </w:t>
      </w:r>
      <w:r>
        <w:rPr>
          <w:rFonts w:ascii="Courier New" w:eastAsia="Courier New" w:hAnsi="Courier New" w:cs="Courier New"/>
          <w:color w:val="D4D4D4"/>
          <w:sz w:val="21"/>
          <w:szCs w:val="21"/>
        </w:rPr>
        <w:t>inline</w:t>
      </w:r>
    </w:p>
    <w:p w14:paraId="7D41829A" w14:textId="77777777" w:rsidR="003B261E" w:rsidRDefault="003B261E">
      <w:pPr>
        <w:rPr>
          <w:sz w:val="26"/>
          <w:szCs w:val="26"/>
        </w:rPr>
      </w:pPr>
    </w:p>
    <w:p w14:paraId="553C4CB9" w14:textId="77777777" w:rsidR="003B261E" w:rsidRDefault="00000000">
      <w:pPr>
        <w:rPr>
          <w:sz w:val="26"/>
          <w:szCs w:val="26"/>
        </w:rPr>
      </w:pPr>
      <w:r>
        <w:rPr>
          <w:sz w:val="26"/>
          <w:szCs w:val="26"/>
        </w:rPr>
        <w:t>Kết quả thực hiện:</w:t>
      </w:r>
    </w:p>
    <w:p w14:paraId="05583BF0" w14:textId="77777777" w:rsidR="003B261E" w:rsidRDefault="003B261E"/>
    <w:p w14:paraId="25001ACA" w14:textId="77777777" w:rsidR="003B261E" w:rsidRDefault="00000000">
      <w:r>
        <w:t>Shape of your Data Set loaded: (2240, 29)</w:t>
      </w:r>
    </w:p>
    <w:p w14:paraId="10107E7E" w14:textId="77777777" w:rsidR="003B261E" w:rsidRDefault="00000000">
      <w:r>
        <w:t>#######################################################################################</w:t>
      </w:r>
    </w:p>
    <w:p w14:paraId="63D169B5" w14:textId="77777777" w:rsidR="003B261E" w:rsidRDefault="00000000">
      <w:r>
        <w:t>######################## C L A S S I F Y I N G  V A R I A B L E S  ####################</w:t>
      </w:r>
    </w:p>
    <w:p w14:paraId="73D13EF6" w14:textId="77777777" w:rsidR="003B261E" w:rsidRDefault="00000000">
      <w:r>
        <w:t>#######################################################################################</w:t>
      </w:r>
    </w:p>
    <w:p w14:paraId="3D694706" w14:textId="77777777" w:rsidR="003B261E" w:rsidRDefault="00000000">
      <w:r>
        <w:t>Classifying variables in data set...</w:t>
      </w:r>
    </w:p>
    <w:p w14:paraId="0AD67B23" w14:textId="77777777" w:rsidR="003B261E" w:rsidRDefault="00000000">
      <w:r>
        <w:t xml:space="preserve">    Number of Numeric Columns =  1</w:t>
      </w:r>
    </w:p>
    <w:p w14:paraId="613EABE7" w14:textId="77777777" w:rsidR="003B261E" w:rsidRDefault="00000000">
      <w:r>
        <w:t xml:space="preserve">    Number of Integer-Categorical Columns =  15</w:t>
      </w:r>
    </w:p>
    <w:p w14:paraId="3C55B3FB" w14:textId="77777777" w:rsidR="003B261E" w:rsidRDefault="00000000">
      <w:r>
        <w:t xml:space="preserve">    Number of String-Categorical Columns =  2</w:t>
      </w:r>
    </w:p>
    <w:p w14:paraId="3EE66FB6" w14:textId="77777777" w:rsidR="003B261E" w:rsidRDefault="00000000">
      <w:r>
        <w:t xml:space="preserve">    Number of Factor-Categorical Columns =  0</w:t>
      </w:r>
    </w:p>
    <w:p w14:paraId="2958768E" w14:textId="77777777" w:rsidR="003B261E" w:rsidRDefault="00000000">
      <w:r>
        <w:t xml:space="preserve">    Number of String-Boolean Columns =  0</w:t>
      </w:r>
    </w:p>
    <w:p w14:paraId="41C8EC78" w14:textId="77777777" w:rsidR="003B261E" w:rsidRDefault="00000000">
      <w:r>
        <w:t xml:space="preserve">    Number of Numeric-Boolean Columns =  7</w:t>
      </w:r>
    </w:p>
    <w:p w14:paraId="54248AFD" w14:textId="77777777" w:rsidR="003B261E" w:rsidRDefault="00000000">
      <w:r>
        <w:t xml:space="preserve">    Number of Discrete String Columns =  1</w:t>
      </w:r>
    </w:p>
    <w:p w14:paraId="18F4EC1F" w14:textId="77777777" w:rsidR="003B261E" w:rsidRDefault="00000000">
      <w:r>
        <w:t xml:space="preserve">    Number of NLP String Columns =  0</w:t>
      </w:r>
    </w:p>
    <w:p w14:paraId="07131D6F" w14:textId="77777777" w:rsidR="003B261E" w:rsidRDefault="00000000">
      <w:r>
        <w:t xml:space="preserve">    Number of Date Time Columns =  0</w:t>
      </w:r>
    </w:p>
    <w:p w14:paraId="035CD956" w14:textId="77777777" w:rsidR="003B261E" w:rsidRDefault="00000000">
      <w:r>
        <w:t xml:space="preserve">    Number of ID Columns =  1</w:t>
      </w:r>
    </w:p>
    <w:p w14:paraId="1C0A5996" w14:textId="77777777" w:rsidR="003B261E" w:rsidRDefault="00000000">
      <w:r>
        <w:t xml:space="preserve">    Number of Columns to Delete =  2</w:t>
      </w:r>
    </w:p>
    <w:p w14:paraId="541BA2D0" w14:textId="77777777" w:rsidR="003B261E" w:rsidRDefault="00000000">
      <w:r>
        <w:t xml:space="preserve">    29 Predictors classified...</w:t>
      </w:r>
    </w:p>
    <w:p w14:paraId="4341DECD" w14:textId="77777777" w:rsidR="003B261E" w:rsidRDefault="00000000">
      <w:r>
        <w:t xml:space="preserve">        3 variable(s) removed since they were ID or low-information variables</w:t>
      </w:r>
    </w:p>
    <w:p w14:paraId="510D4520" w14:textId="77777777" w:rsidR="003B261E" w:rsidRDefault="00000000">
      <w:r>
        <w:t xml:space="preserve">        List of variables removed: ['ID', 'Z_CostContact', 'Z_Revenue']</w:t>
      </w:r>
    </w:p>
    <w:p w14:paraId="0521B0A0" w14:textId="77777777" w:rsidR="003B261E" w:rsidRDefault="00000000">
      <w:r>
        <w:t>To fix these data quality issues in the dataset, import FixDQ from autoviz...</w:t>
      </w:r>
    </w:p>
    <w:p w14:paraId="78818EFD" w14:textId="77777777" w:rsidR="003B261E" w:rsidRDefault="00000000">
      <w:r>
        <w:t xml:space="preserve">    All variables classified into correct types.</w:t>
      </w:r>
    </w:p>
    <w:p w14:paraId="1D5767D7" w14:textId="77777777" w:rsidR="003B261E" w:rsidRDefault="003B261E"/>
    <w:tbl>
      <w:tblPr>
        <w:tblStyle w:val="ac"/>
        <w:tblW w:w="9025" w:type="dxa"/>
        <w:tblBorders>
          <w:top w:val="nil"/>
          <w:left w:val="nil"/>
          <w:bottom w:val="nil"/>
          <w:right w:val="nil"/>
          <w:insideH w:val="nil"/>
          <w:insideV w:val="nil"/>
        </w:tblBorders>
        <w:tblLayout w:type="fixed"/>
        <w:tblLook w:val="0600" w:firstRow="0" w:lastRow="0" w:firstColumn="0" w:lastColumn="0" w:noHBand="1" w:noVBand="1"/>
      </w:tblPr>
      <w:tblGrid>
        <w:gridCol w:w="2025"/>
        <w:gridCol w:w="759"/>
        <w:gridCol w:w="936"/>
        <w:gridCol w:w="901"/>
        <w:gridCol w:w="1243"/>
        <w:gridCol w:w="1444"/>
        <w:gridCol w:w="1717"/>
      </w:tblGrid>
      <w:tr w:rsidR="003B261E" w14:paraId="38BCA517" w14:textId="77777777">
        <w:trPr>
          <w:trHeight w:val="785"/>
        </w:trPr>
        <w:tc>
          <w:tcPr>
            <w:tcW w:w="2023" w:type="dxa"/>
            <w:tcBorders>
              <w:top w:val="nil"/>
              <w:left w:val="nil"/>
              <w:bottom w:val="nil"/>
              <w:right w:val="nil"/>
            </w:tcBorders>
            <w:tcMar>
              <w:top w:w="100" w:type="dxa"/>
              <w:left w:w="100" w:type="dxa"/>
              <w:bottom w:w="100" w:type="dxa"/>
              <w:right w:w="100" w:type="dxa"/>
            </w:tcMar>
          </w:tcPr>
          <w:p w14:paraId="3D37542F" w14:textId="77777777" w:rsidR="003B261E" w:rsidRDefault="00000000">
            <w:pPr>
              <w:jc w:val="center"/>
            </w:pPr>
            <w:r>
              <w:rPr>
                <w:b/>
              </w:rPr>
              <w:t xml:space="preserve"> </w:t>
            </w:r>
          </w:p>
        </w:tc>
        <w:tc>
          <w:tcPr>
            <w:tcW w:w="759" w:type="dxa"/>
            <w:tcBorders>
              <w:top w:val="nil"/>
              <w:left w:val="nil"/>
              <w:bottom w:val="nil"/>
              <w:right w:val="nil"/>
            </w:tcBorders>
            <w:tcMar>
              <w:top w:w="100" w:type="dxa"/>
              <w:left w:w="100" w:type="dxa"/>
              <w:bottom w:w="100" w:type="dxa"/>
              <w:right w:w="100" w:type="dxa"/>
            </w:tcMar>
          </w:tcPr>
          <w:p w14:paraId="0EA567F1" w14:textId="77777777" w:rsidR="003B261E" w:rsidRDefault="00000000">
            <w:pPr>
              <w:jc w:val="center"/>
            </w:pPr>
            <w:r>
              <w:rPr>
                <w:b/>
              </w:rPr>
              <w:t>Data Type</w:t>
            </w:r>
          </w:p>
        </w:tc>
        <w:tc>
          <w:tcPr>
            <w:tcW w:w="936" w:type="dxa"/>
            <w:tcBorders>
              <w:top w:val="nil"/>
              <w:left w:val="nil"/>
              <w:bottom w:val="nil"/>
              <w:right w:val="nil"/>
            </w:tcBorders>
            <w:tcMar>
              <w:top w:w="100" w:type="dxa"/>
              <w:left w:w="100" w:type="dxa"/>
              <w:bottom w:w="100" w:type="dxa"/>
              <w:right w:w="100" w:type="dxa"/>
            </w:tcMar>
          </w:tcPr>
          <w:p w14:paraId="7A914C5C" w14:textId="77777777" w:rsidR="003B261E" w:rsidRDefault="00000000">
            <w:pPr>
              <w:jc w:val="center"/>
            </w:pPr>
            <w:r>
              <w:rPr>
                <w:b/>
              </w:rPr>
              <w:t>Missing Values%</w:t>
            </w:r>
          </w:p>
        </w:tc>
        <w:tc>
          <w:tcPr>
            <w:tcW w:w="901" w:type="dxa"/>
            <w:tcBorders>
              <w:top w:val="nil"/>
              <w:left w:val="nil"/>
              <w:bottom w:val="nil"/>
              <w:right w:val="nil"/>
            </w:tcBorders>
            <w:tcMar>
              <w:top w:w="100" w:type="dxa"/>
              <w:left w:w="100" w:type="dxa"/>
              <w:bottom w:w="100" w:type="dxa"/>
              <w:right w:w="100" w:type="dxa"/>
            </w:tcMar>
          </w:tcPr>
          <w:p w14:paraId="332B4E06" w14:textId="77777777" w:rsidR="003B261E" w:rsidRDefault="00000000">
            <w:pPr>
              <w:jc w:val="center"/>
            </w:pPr>
            <w:r>
              <w:rPr>
                <w:b/>
              </w:rPr>
              <w:t>Unique Values%</w:t>
            </w:r>
          </w:p>
        </w:tc>
        <w:tc>
          <w:tcPr>
            <w:tcW w:w="1243" w:type="dxa"/>
            <w:tcBorders>
              <w:top w:val="nil"/>
              <w:left w:val="nil"/>
              <w:bottom w:val="nil"/>
              <w:right w:val="nil"/>
            </w:tcBorders>
            <w:tcMar>
              <w:top w:w="100" w:type="dxa"/>
              <w:left w:w="100" w:type="dxa"/>
              <w:bottom w:w="100" w:type="dxa"/>
              <w:right w:w="100" w:type="dxa"/>
            </w:tcMar>
          </w:tcPr>
          <w:p w14:paraId="1F5D0589" w14:textId="77777777" w:rsidR="003B261E" w:rsidRDefault="00000000">
            <w:pPr>
              <w:jc w:val="center"/>
            </w:pPr>
            <w:r>
              <w:rPr>
                <w:b/>
              </w:rPr>
              <w:t>Minimum Value</w:t>
            </w:r>
          </w:p>
        </w:tc>
        <w:tc>
          <w:tcPr>
            <w:tcW w:w="1444" w:type="dxa"/>
            <w:tcBorders>
              <w:top w:val="nil"/>
              <w:left w:val="nil"/>
              <w:bottom w:val="nil"/>
              <w:right w:val="nil"/>
            </w:tcBorders>
            <w:tcMar>
              <w:top w:w="100" w:type="dxa"/>
              <w:left w:w="100" w:type="dxa"/>
              <w:bottom w:w="100" w:type="dxa"/>
              <w:right w:w="100" w:type="dxa"/>
            </w:tcMar>
          </w:tcPr>
          <w:p w14:paraId="4EAA2BF0" w14:textId="77777777" w:rsidR="003B261E" w:rsidRDefault="00000000">
            <w:pPr>
              <w:jc w:val="center"/>
            </w:pPr>
            <w:r>
              <w:rPr>
                <w:b/>
              </w:rPr>
              <w:t>Maximum Value</w:t>
            </w:r>
          </w:p>
        </w:tc>
        <w:tc>
          <w:tcPr>
            <w:tcW w:w="1716" w:type="dxa"/>
            <w:tcBorders>
              <w:top w:val="nil"/>
              <w:left w:val="nil"/>
              <w:bottom w:val="nil"/>
              <w:right w:val="nil"/>
            </w:tcBorders>
            <w:tcMar>
              <w:top w:w="100" w:type="dxa"/>
              <w:left w:w="100" w:type="dxa"/>
              <w:bottom w:w="100" w:type="dxa"/>
              <w:right w:w="100" w:type="dxa"/>
            </w:tcMar>
          </w:tcPr>
          <w:p w14:paraId="716487DA" w14:textId="77777777" w:rsidR="003B261E" w:rsidRDefault="00000000">
            <w:pPr>
              <w:jc w:val="center"/>
            </w:pPr>
            <w:r>
              <w:rPr>
                <w:b/>
              </w:rPr>
              <w:t>DQ Issue</w:t>
            </w:r>
          </w:p>
        </w:tc>
      </w:tr>
      <w:tr w:rsidR="003B261E" w14:paraId="0C88992B" w14:textId="77777777">
        <w:trPr>
          <w:trHeight w:val="1520"/>
        </w:trPr>
        <w:tc>
          <w:tcPr>
            <w:tcW w:w="2023" w:type="dxa"/>
            <w:tcBorders>
              <w:top w:val="nil"/>
              <w:left w:val="nil"/>
              <w:bottom w:val="nil"/>
              <w:right w:val="nil"/>
            </w:tcBorders>
            <w:tcMar>
              <w:top w:w="100" w:type="dxa"/>
              <w:left w:w="100" w:type="dxa"/>
              <w:bottom w:w="100" w:type="dxa"/>
              <w:right w:w="100" w:type="dxa"/>
            </w:tcMar>
          </w:tcPr>
          <w:p w14:paraId="3816369A" w14:textId="77777777" w:rsidR="003B261E" w:rsidRDefault="00000000">
            <w:pPr>
              <w:jc w:val="center"/>
            </w:pPr>
            <w:r>
              <w:rPr>
                <w:b/>
              </w:rPr>
              <w:t>ID</w:t>
            </w:r>
          </w:p>
        </w:tc>
        <w:tc>
          <w:tcPr>
            <w:tcW w:w="759" w:type="dxa"/>
            <w:tcBorders>
              <w:top w:val="nil"/>
              <w:left w:val="nil"/>
              <w:bottom w:val="nil"/>
              <w:right w:val="nil"/>
            </w:tcBorders>
            <w:tcMar>
              <w:top w:w="100" w:type="dxa"/>
              <w:left w:w="100" w:type="dxa"/>
              <w:bottom w:w="100" w:type="dxa"/>
              <w:right w:w="100" w:type="dxa"/>
            </w:tcMar>
          </w:tcPr>
          <w:p w14:paraId="47398437" w14:textId="77777777" w:rsidR="003B261E" w:rsidRDefault="00000000">
            <w:r>
              <w:t>int64</w:t>
            </w:r>
          </w:p>
        </w:tc>
        <w:tc>
          <w:tcPr>
            <w:tcW w:w="936" w:type="dxa"/>
            <w:tcBorders>
              <w:top w:val="nil"/>
              <w:left w:val="nil"/>
              <w:bottom w:val="nil"/>
              <w:right w:val="nil"/>
            </w:tcBorders>
            <w:shd w:val="clear" w:color="auto" w:fill="FFF5F0"/>
            <w:tcMar>
              <w:top w:w="100" w:type="dxa"/>
              <w:left w:w="100" w:type="dxa"/>
              <w:bottom w:w="100" w:type="dxa"/>
              <w:right w:w="100" w:type="dxa"/>
            </w:tcMar>
          </w:tcPr>
          <w:p w14:paraId="04921CC2"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7465EBBB" w14:textId="77777777" w:rsidR="003B261E" w:rsidRDefault="00000000">
            <w:r>
              <w:t>100</w:t>
            </w:r>
          </w:p>
        </w:tc>
        <w:tc>
          <w:tcPr>
            <w:tcW w:w="1243" w:type="dxa"/>
            <w:tcBorders>
              <w:top w:val="nil"/>
              <w:left w:val="nil"/>
              <w:bottom w:val="nil"/>
              <w:right w:val="nil"/>
            </w:tcBorders>
            <w:tcMar>
              <w:top w:w="100" w:type="dxa"/>
              <w:left w:w="100" w:type="dxa"/>
              <w:bottom w:w="100" w:type="dxa"/>
              <w:right w:w="100" w:type="dxa"/>
            </w:tcMar>
          </w:tcPr>
          <w:p w14:paraId="05115A0D" w14:textId="77777777" w:rsidR="003B261E" w:rsidRDefault="00000000">
            <w:r>
              <w:t>0.000000</w:t>
            </w:r>
          </w:p>
        </w:tc>
        <w:tc>
          <w:tcPr>
            <w:tcW w:w="1444" w:type="dxa"/>
            <w:tcBorders>
              <w:top w:val="nil"/>
              <w:left w:val="nil"/>
              <w:bottom w:val="nil"/>
              <w:right w:val="nil"/>
            </w:tcBorders>
            <w:tcMar>
              <w:top w:w="100" w:type="dxa"/>
              <w:left w:w="100" w:type="dxa"/>
              <w:bottom w:w="100" w:type="dxa"/>
              <w:right w:w="100" w:type="dxa"/>
            </w:tcMar>
          </w:tcPr>
          <w:p w14:paraId="05B8549B" w14:textId="77777777" w:rsidR="003B261E" w:rsidRDefault="00000000">
            <w:r>
              <w:t>11191.000000</w:t>
            </w:r>
          </w:p>
        </w:tc>
        <w:tc>
          <w:tcPr>
            <w:tcW w:w="1716" w:type="dxa"/>
            <w:tcBorders>
              <w:top w:val="nil"/>
              <w:left w:val="nil"/>
              <w:bottom w:val="nil"/>
              <w:right w:val="nil"/>
            </w:tcBorders>
            <w:tcMar>
              <w:top w:w="100" w:type="dxa"/>
              <w:left w:w="100" w:type="dxa"/>
              <w:bottom w:w="100" w:type="dxa"/>
              <w:right w:w="100" w:type="dxa"/>
            </w:tcMar>
          </w:tcPr>
          <w:p w14:paraId="0B927469" w14:textId="77777777" w:rsidR="003B261E" w:rsidRDefault="00000000">
            <w:r>
              <w:t>Possible ID column: drop before modeling step.</w:t>
            </w:r>
          </w:p>
        </w:tc>
      </w:tr>
      <w:tr w:rsidR="003B261E" w14:paraId="7305735D" w14:textId="77777777">
        <w:trPr>
          <w:trHeight w:val="2825"/>
        </w:trPr>
        <w:tc>
          <w:tcPr>
            <w:tcW w:w="2023" w:type="dxa"/>
            <w:tcBorders>
              <w:top w:val="nil"/>
              <w:left w:val="nil"/>
              <w:bottom w:val="nil"/>
              <w:right w:val="nil"/>
            </w:tcBorders>
            <w:tcMar>
              <w:top w:w="100" w:type="dxa"/>
              <w:left w:w="100" w:type="dxa"/>
              <w:bottom w:w="100" w:type="dxa"/>
              <w:right w:w="100" w:type="dxa"/>
            </w:tcMar>
          </w:tcPr>
          <w:p w14:paraId="6F68C2DC" w14:textId="77777777" w:rsidR="003B261E" w:rsidRDefault="00000000">
            <w:pPr>
              <w:jc w:val="center"/>
            </w:pPr>
            <w:r>
              <w:rPr>
                <w:b/>
              </w:rPr>
              <w:lastRenderedPageBreak/>
              <w:t>Year_Birth</w:t>
            </w:r>
          </w:p>
        </w:tc>
        <w:tc>
          <w:tcPr>
            <w:tcW w:w="759" w:type="dxa"/>
            <w:tcBorders>
              <w:top w:val="nil"/>
              <w:left w:val="nil"/>
              <w:bottom w:val="nil"/>
              <w:right w:val="nil"/>
            </w:tcBorders>
            <w:tcMar>
              <w:top w:w="100" w:type="dxa"/>
              <w:left w:w="100" w:type="dxa"/>
              <w:bottom w:w="100" w:type="dxa"/>
              <w:right w:w="100" w:type="dxa"/>
            </w:tcMar>
          </w:tcPr>
          <w:p w14:paraId="210873A0" w14:textId="77777777" w:rsidR="003B261E" w:rsidRDefault="00000000">
            <w:r>
              <w:t>int64</w:t>
            </w:r>
          </w:p>
        </w:tc>
        <w:tc>
          <w:tcPr>
            <w:tcW w:w="936" w:type="dxa"/>
            <w:tcBorders>
              <w:top w:val="nil"/>
              <w:left w:val="nil"/>
              <w:bottom w:val="nil"/>
              <w:right w:val="nil"/>
            </w:tcBorders>
            <w:shd w:val="clear" w:color="auto" w:fill="FFF5F0"/>
            <w:tcMar>
              <w:top w:w="100" w:type="dxa"/>
              <w:left w:w="100" w:type="dxa"/>
              <w:bottom w:w="100" w:type="dxa"/>
              <w:right w:w="100" w:type="dxa"/>
            </w:tcMar>
          </w:tcPr>
          <w:p w14:paraId="5C4884C9"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651AEDAE" w14:textId="77777777" w:rsidR="003B261E" w:rsidRDefault="00000000">
            <w:r>
              <w:t>2</w:t>
            </w:r>
          </w:p>
        </w:tc>
        <w:tc>
          <w:tcPr>
            <w:tcW w:w="1243" w:type="dxa"/>
            <w:tcBorders>
              <w:top w:val="nil"/>
              <w:left w:val="nil"/>
              <w:bottom w:val="nil"/>
              <w:right w:val="nil"/>
            </w:tcBorders>
            <w:tcMar>
              <w:top w:w="100" w:type="dxa"/>
              <w:left w:w="100" w:type="dxa"/>
              <w:bottom w:w="100" w:type="dxa"/>
              <w:right w:w="100" w:type="dxa"/>
            </w:tcMar>
          </w:tcPr>
          <w:p w14:paraId="551D242C" w14:textId="77777777" w:rsidR="003B261E" w:rsidRDefault="00000000">
            <w:r>
              <w:t>1893.000000</w:t>
            </w:r>
          </w:p>
        </w:tc>
        <w:tc>
          <w:tcPr>
            <w:tcW w:w="1444" w:type="dxa"/>
            <w:tcBorders>
              <w:top w:val="nil"/>
              <w:left w:val="nil"/>
              <w:bottom w:val="nil"/>
              <w:right w:val="nil"/>
            </w:tcBorders>
            <w:tcMar>
              <w:top w:w="100" w:type="dxa"/>
              <w:left w:w="100" w:type="dxa"/>
              <w:bottom w:w="100" w:type="dxa"/>
              <w:right w:w="100" w:type="dxa"/>
            </w:tcMar>
          </w:tcPr>
          <w:p w14:paraId="5A017E67" w14:textId="77777777" w:rsidR="003B261E" w:rsidRDefault="00000000">
            <w:r>
              <w:t>1996.000000</w:t>
            </w:r>
          </w:p>
        </w:tc>
        <w:tc>
          <w:tcPr>
            <w:tcW w:w="1716" w:type="dxa"/>
            <w:tcBorders>
              <w:top w:val="nil"/>
              <w:left w:val="nil"/>
              <w:bottom w:val="nil"/>
              <w:right w:val="nil"/>
            </w:tcBorders>
            <w:tcMar>
              <w:top w:w="100" w:type="dxa"/>
              <w:left w:w="100" w:type="dxa"/>
              <w:bottom w:w="100" w:type="dxa"/>
              <w:right w:w="100" w:type="dxa"/>
            </w:tcMar>
          </w:tcPr>
          <w:p w14:paraId="065B2E22" w14:textId="77777777" w:rsidR="003B261E" w:rsidRDefault="00000000">
            <w:r>
              <w:t>Column has 3 outliers greater than upper bound (2004.00) or lower than lower bound(1932.00). Cap them or remove them.</w:t>
            </w:r>
          </w:p>
        </w:tc>
      </w:tr>
      <w:tr w:rsidR="003B261E" w14:paraId="55CBCBED" w14:textId="77777777">
        <w:trPr>
          <w:trHeight w:val="560"/>
        </w:trPr>
        <w:tc>
          <w:tcPr>
            <w:tcW w:w="2023" w:type="dxa"/>
            <w:tcBorders>
              <w:top w:val="nil"/>
              <w:left w:val="nil"/>
              <w:bottom w:val="nil"/>
              <w:right w:val="nil"/>
            </w:tcBorders>
            <w:tcMar>
              <w:top w:w="100" w:type="dxa"/>
              <w:left w:w="100" w:type="dxa"/>
              <w:bottom w:w="100" w:type="dxa"/>
              <w:right w:w="100" w:type="dxa"/>
            </w:tcMar>
          </w:tcPr>
          <w:p w14:paraId="3327ACA6" w14:textId="77777777" w:rsidR="003B261E" w:rsidRDefault="00000000">
            <w:pPr>
              <w:jc w:val="center"/>
            </w:pPr>
            <w:r>
              <w:rPr>
                <w:b/>
              </w:rPr>
              <w:t>Education</w:t>
            </w:r>
          </w:p>
        </w:tc>
        <w:tc>
          <w:tcPr>
            <w:tcW w:w="759" w:type="dxa"/>
            <w:tcBorders>
              <w:top w:val="nil"/>
              <w:left w:val="nil"/>
              <w:bottom w:val="nil"/>
              <w:right w:val="nil"/>
            </w:tcBorders>
            <w:tcMar>
              <w:top w:w="100" w:type="dxa"/>
              <w:left w:w="100" w:type="dxa"/>
              <w:bottom w:w="100" w:type="dxa"/>
              <w:right w:w="100" w:type="dxa"/>
            </w:tcMar>
          </w:tcPr>
          <w:p w14:paraId="14172B82" w14:textId="77777777" w:rsidR="003B261E" w:rsidRDefault="00000000">
            <w:r>
              <w:t>object</w:t>
            </w:r>
          </w:p>
        </w:tc>
        <w:tc>
          <w:tcPr>
            <w:tcW w:w="936" w:type="dxa"/>
            <w:tcBorders>
              <w:top w:val="nil"/>
              <w:left w:val="nil"/>
              <w:bottom w:val="nil"/>
              <w:right w:val="nil"/>
            </w:tcBorders>
            <w:shd w:val="clear" w:color="auto" w:fill="FFF5F0"/>
            <w:tcMar>
              <w:top w:w="100" w:type="dxa"/>
              <w:left w:w="100" w:type="dxa"/>
              <w:bottom w:w="100" w:type="dxa"/>
              <w:right w:w="100" w:type="dxa"/>
            </w:tcMar>
          </w:tcPr>
          <w:p w14:paraId="57ECCD7A"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3293A474" w14:textId="77777777" w:rsidR="003B261E" w:rsidRDefault="00000000">
            <w:r>
              <w:t>0</w:t>
            </w:r>
          </w:p>
        </w:tc>
        <w:tc>
          <w:tcPr>
            <w:tcW w:w="1243" w:type="dxa"/>
            <w:tcBorders>
              <w:top w:val="nil"/>
              <w:left w:val="nil"/>
              <w:bottom w:val="nil"/>
              <w:right w:val="nil"/>
            </w:tcBorders>
            <w:tcMar>
              <w:top w:w="100" w:type="dxa"/>
              <w:left w:w="100" w:type="dxa"/>
              <w:bottom w:w="100" w:type="dxa"/>
              <w:right w:w="100" w:type="dxa"/>
            </w:tcMar>
          </w:tcPr>
          <w:p w14:paraId="6518B587" w14:textId="77777777" w:rsidR="003B261E" w:rsidRDefault="003B261E"/>
        </w:tc>
        <w:tc>
          <w:tcPr>
            <w:tcW w:w="1444" w:type="dxa"/>
            <w:tcBorders>
              <w:top w:val="nil"/>
              <w:left w:val="nil"/>
              <w:bottom w:val="nil"/>
              <w:right w:val="nil"/>
            </w:tcBorders>
            <w:tcMar>
              <w:top w:w="100" w:type="dxa"/>
              <w:left w:w="100" w:type="dxa"/>
              <w:bottom w:w="100" w:type="dxa"/>
              <w:right w:w="100" w:type="dxa"/>
            </w:tcMar>
          </w:tcPr>
          <w:p w14:paraId="7FF8EF81" w14:textId="77777777" w:rsidR="003B261E" w:rsidRDefault="003B261E"/>
        </w:tc>
        <w:tc>
          <w:tcPr>
            <w:tcW w:w="1716" w:type="dxa"/>
            <w:tcBorders>
              <w:top w:val="nil"/>
              <w:left w:val="nil"/>
              <w:bottom w:val="nil"/>
              <w:right w:val="nil"/>
            </w:tcBorders>
            <w:tcMar>
              <w:top w:w="100" w:type="dxa"/>
              <w:left w:w="100" w:type="dxa"/>
              <w:bottom w:w="100" w:type="dxa"/>
              <w:right w:w="100" w:type="dxa"/>
            </w:tcMar>
          </w:tcPr>
          <w:p w14:paraId="0C09248C" w14:textId="77777777" w:rsidR="003B261E" w:rsidRDefault="00000000">
            <w:r>
              <w:t>No issue</w:t>
            </w:r>
          </w:p>
        </w:tc>
      </w:tr>
      <w:tr w:rsidR="003B261E" w14:paraId="540E466A" w14:textId="77777777">
        <w:trPr>
          <w:trHeight w:val="2180"/>
        </w:trPr>
        <w:tc>
          <w:tcPr>
            <w:tcW w:w="2023" w:type="dxa"/>
            <w:tcBorders>
              <w:top w:val="nil"/>
              <w:left w:val="nil"/>
              <w:bottom w:val="nil"/>
              <w:right w:val="nil"/>
            </w:tcBorders>
            <w:tcMar>
              <w:top w:w="100" w:type="dxa"/>
              <w:left w:w="100" w:type="dxa"/>
              <w:bottom w:w="100" w:type="dxa"/>
              <w:right w:w="100" w:type="dxa"/>
            </w:tcMar>
          </w:tcPr>
          <w:p w14:paraId="065B1E5D" w14:textId="77777777" w:rsidR="003B261E" w:rsidRDefault="00000000">
            <w:pPr>
              <w:jc w:val="center"/>
            </w:pPr>
            <w:r>
              <w:rPr>
                <w:b/>
              </w:rPr>
              <w:t>Marital_Status</w:t>
            </w:r>
          </w:p>
        </w:tc>
        <w:tc>
          <w:tcPr>
            <w:tcW w:w="759" w:type="dxa"/>
            <w:tcBorders>
              <w:top w:val="nil"/>
              <w:left w:val="nil"/>
              <w:bottom w:val="nil"/>
              <w:right w:val="nil"/>
            </w:tcBorders>
            <w:tcMar>
              <w:top w:w="100" w:type="dxa"/>
              <w:left w:w="100" w:type="dxa"/>
              <w:bottom w:w="100" w:type="dxa"/>
              <w:right w:w="100" w:type="dxa"/>
            </w:tcMar>
          </w:tcPr>
          <w:p w14:paraId="70A89266" w14:textId="77777777" w:rsidR="003B261E" w:rsidRDefault="00000000">
            <w:r>
              <w:t>object</w:t>
            </w:r>
          </w:p>
        </w:tc>
        <w:tc>
          <w:tcPr>
            <w:tcW w:w="936" w:type="dxa"/>
            <w:tcBorders>
              <w:top w:val="nil"/>
              <w:left w:val="nil"/>
              <w:bottom w:val="nil"/>
              <w:right w:val="nil"/>
            </w:tcBorders>
            <w:shd w:val="clear" w:color="auto" w:fill="FFF5F0"/>
            <w:tcMar>
              <w:top w:w="100" w:type="dxa"/>
              <w:left w:w="100" w:type="dxa"/>
              <w:bottom w:w="100" w:type="dxa"/>
              <w:right w:w="100" w:type="dxa"/>
            </w:tcMar>
          </w:tcPr>
          <w:p w14:paraId="0E05513D"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7D0A4023" w14:textId="77777777" w:rsidR="003B261E" w:rsidRDefault="00000000">
            <w:r>
              <w:t>0</w:t>
            </w:r>
          </w:p>
        </w:tc>
        <w:tc>
          <w:tcPr>
            <w:tcW w:w="1243" w:type="dxa"/>
            <w:tcBorders>
              <w:top w:val="nil"/>
              <w:left w:val="nil"/>
              <w:bottom w:val="nil"/>
              <w:right w:val="nil"/>
            </w:tcBorders>
            <w:tcMar>
              <w:top w:w="100" w:type="dxa"/>
              <w:left w:w="100" w:type="dxa"/>
              <w:bottom w:w="100" w:type="dxa"/>
              <w:right w:w="100" w:type="dxa"/>
            </w:tcMar>
          </w:tcPr>
          <w:p w14:paraId="0D4B7AA6" w14:textId="77777777" w:rsidR="003B261E" w:rsidRDefault="003B261E"/>
        </w:tc>
        <w:tc>
          <w:tcPr>
            <w:tcW w:w="1444" w:type="dxa"/>
            <w:tcBorders>
              <w:top w:val="nil"/>
              <w:left w:val="nil"/>
              <w:bottom w:val="nil"/>
              <w:right w:val="nil"/>
            </w:tcBorders>
            <w:tcMar>
              <w:top w:w="100" w:type="dxa"/>
              <w:left w:w="100" w:type="dxa"/>
              <w:bottom w:w="100" w:type="dxa"/>
              <w:right w:w="100" w:type="dxa"/>
            </w:tcMar>
          </w:tcPr>
          <w:p w14:paraId="23ACF691" w14:textId="77777777" w:rsidR="003B261E" w:rsidRDefault="003B261E"/>
        </w:tc>
        <w:tc>
          <w:tcPr>
            <w:tcW w:w="1716" w:type="dxa"/>
            <w:tcBorders>
              <w:top w:val="nil"/>
              <w:left w:val="nil"/>
              <w:bottom w:val="nil"/>
              <w:right w:val="nil"/>
            </w:tcBorders>
            <w:tcMar>
              <w:top w:w="100" w:type="dxa"/>
              <w:left w:w="100" w:type="dxa"/>
              <w:bottom w:w="100" w:type="dxa"/>
              <w:right w:w="100" w:type="dxa"/>
            </w:tcMar>
          </w:tcPr>
          <w:p w14:paraId="3D7BDE5C" w14:textId="77777777" w:rsidR="003B261E" w:rsidRDefault="00000000">
            <w:r>
              <w:t>3 rare categories: ['Alone', 'Absurd', 'YOLO']. Group them into a single category or drop the categories.</w:t>
            </w:r>
          </w:p>
        </w:tc>
      </w:tr>
      <w:tr w:rsidR="003B261E" w14:paraId="5D99F1FB" w14:textId="77777777">
        <w:trPr>
          <w:trHeight w:val="4760"/>
        </w:trPr>
        <w:tc>
          <w:tcPr>
            <w:tcW w:w="2023" w:type="dxa"/>
            <w:tcBorders>
              <w:top w:val="nil"/>
              <w:left w:val="nil"/>
              <w:bottom w:val="nil"/>
              <w:right w:val="nil"/>
            </w:tcBorders>
            <w:tcMar>
              <w:top w:w="100" w:type="dxa"/>
              <w:left w:w="100" w:type="dxa"/>
              <w:bottom w:w="100" w:type="dxa"/>
              <w:right w:w="100" w:type="dxa"/>
            </w:tcMar>
          </w:tcPr>
          <w:p w14:paraId="42B025ED" w14:textId="77777777" w:rsidR="003B261E" w:rsidRDefault="00000000">
            <w:pPr>
              <w:jc w:val="center"/>
            </w:pPr>
            <w:r>
              <w:rPr>
                <w:b/>
              </w:rPr>
              <w:t>Income</w:t>
            </w:r>
          </w:p>
        </w:tc>
        <w:tc>
          <w:tcPr>
            <w:tcW w:w="759" w:type="dxa"/>
            <w:tcBorders>
              <w:top w:val="nil"/>
              <w:left w:val="nil"/>
              <w:bottom w:val="nil"/>
              <w:right w:val="nil"/>
            </w:tcBorders>
            <w:tcMar>
              <w:top w:w="100" w:type="dxa"/>
              <w:left w:w="100" w:type="dxa"/>
              <w:bottom w:w="100" w:type="dxa"/>
              <w:right w:w="100" w:type="dxa"/>
            </w:tcMar>
          </w:tcPr>
          <w:p w14:paraId="7AABD1A1" w14:textId="77777777" w:rsidR="003B261E" w:rsidRDefault="00000000">
            <w:r>
              <w:t>float64</w:t>
            </w:r>
          </w:p>
        </w:tc>
        <w:tc>
          <w:tcPr>
            <w:tcW w:w="936" w:type="dxa"/>
            <w:tcBorders>
              <w:top w:val="nil"/>
              <w:left w:val="nil"/>
              <w:bottom w:val="nil"/>
              <w:right w:val="nil"/>
            </w:tcBorders>
            <w:shd w:val="clear" w:color="auto" w:fill="67000D"/>
            <w:tcMar>
              <w:top w:w="100" w:type="dxa"/>
              <w:left w:w="100" w:type="dxa"/>
              <w:bottom w:w="100" w:type="dxa"/>
              <w:right w:w="100" w:type="dxa"/>
            </w:tcMar>
          </w:tcPr>
          <w:p w14:paraId="2C961A35" w14:textId="77777777" w:rsidR="003B261E" w:rsidRDefault="00000000">
            <w:r>
              <w:rPr>
                <w:color w:val="F1F1F1"/>
              </w:rPr>
              <w:t>1.071429</w:t>
            </w:r>
          </w:p>
        </w:tc>
        <w:tc>
          <w:tcPr>
            <w:tcW w:w="901" w:type="dxa"/>
            <w:tcBorders>
              <w:top w:val="nil"/>
              <w:left w:val="nil"/>
              <w:bottom w:val="nil"/>
              <w:right w:val="nil"/>
            </w:tcBorders>
            <w:tcMar>
              <w:top w:w="100" w:type="dxa"/>
              <w:left w:w="100" w:type="dxa"/>
              <w:bottom w:w="100" w:type="dxa"/>
              <w:right w:w="100" w:type="dxa"/>
            </w:tcMar>
          </w:tcPr>
          <w:p w14:paraId="15781B87" w14:textId="77777777" w:rsidR="003B261E" w:rsidRDefault="00000000">
            <w:r>
              <w:t>NA</w:t>
            </w:r>
          </w:p>
        </w:tc>
        <w:tc>
          <w:tcPr>
            <w:tcW w:w="1243" w:type="dxa"/>
            <w:tcBorders>
              <w:top w:val="nil"/>
              <w:left w:val="nil"/>
              <w:bottom w:val="nil"/>
              <w:right w:val="nil"/>
            </w:tcBorders>
            <w:tcMar>
              <w:top w:w="100" w:type="dxa"/>
              <w:left w:w="100" w:type="dxa"/>
              <w:bottom w:w="100" w:type="dxa"/>
              <w:right w:w="100" w:type="dxa"/>
            </w:tcMar>
          </w:tcPr>
          <w:p w14:paraId="3BC4CD54" w14:textId="77777777" w:rsidR="003B261E" w:rsidRDefault="00000000">
            <w:r>
              <w:t>1730.000000</w:t>
            </w:r>
          </w:p>
        </w:tc>
        <w:tc>
          <w:tcPr>
            <w:tcW w:w="1444" w:type="dxa"/>
            <w:tcBorders>
              <w:top w:val="nil"/>
              <w:left w:val="nil"/>
              <w:bottom w:val="nil"/>
              <w:right w:val="nil"/>
            </w:tcBorders>
            <w:tcMar>
              <w:top w:w="100" w:type="dxa"/>
              <w:left w:w="100" w:type="dxa"/>
              <w:bottom w:w="100" w:type="dxa"/>
              <w:right w:w="100" w:type="dxa"/>
            </w:tcMar>
          </w:tcPr>
          <w:p w14:paraId="0805EDB4" w14:textId="77777777" w:rsidR="003B261E" w:rsidRDefault="00000000">
            <w:r>
              <w:t>666666.000000</w:t>
            </w:r>
          </w:p>
        </w:tc>
        <w:tc>
          <w:tcPr>
            <w:tcW w:w="1716" w:type="dxa"/>
            <w:tcBorders>
              <w:top w:val="nil"/>
              <w:left w:val="nil"/>
              <w:bottom w:val="nil"/>
              <w:right w:val="nil"/>
            </w:tcBorders>
            <w:tcMar>
              <w:top w:w="100" w:type="dxa"/>
              <w:left w:w="100" w:type="dxa"/>
              <w:bottom w:w="100" w:type="dxa"/>
              <w:right w:w="100" w:type="dxa"/>
            </w:tcMar>
          </w:tcPr>
          <w:p w14:paraId="667CD23A" w14:textId="77777777" w:rsidR="003B261E" w:rsidRDefault="00000000">
            <w:r>
              <w:t>24 missing values. Impute them with mean, median, mode, or a constant value such as 123., Column has 8 outliers greater than upper bound (118350.50) or lower than lower bound(-14525.50). Cap them or remove them.</w:t>
            </w:r>
          </w:p>
        </w:tc>
      </w:tr>
      <w:tr w:rsidR="003B261E" w14:paraId="0F42A6CC" w14:textId="77777777">
        <w:trPr>
          <w:trHeight w:val="560"/>
        </w:trPr>
        <w:tc>
          <w:tcPr>
            <w:tcW w:w="2023" w:type="dxa"/>
            <w:tcBorders>
              <w:top w:val="nil"/>
              <w:left w:val="nil"/>
              <w:bottom w:val="nil"/>
              <w:right w:val="nil"/>
            </w:tcBorders>
            <w:tcMar>
              <w:top w:w="100" w:type="dxa"/>
              <w:left w:w="100" w:type="dxa"/>
              <w:bottom w:w="100" w:type="dxa"/>
              <w:right w:w="100" w:type="dxa"/>
            </w:tcMar>
          </w:tcPr>
          <w:p w14:paraId="75E50E23" w14:textId="77777777" w:rsidR="003B261E" w:rsidRDefault="00000000">
            <w:pPr>
              <w:jc w:val="center"/>
            </w:pPr>
            <w:r>
              <w:rPr>
                <w:b/>
              </w:rPr>
              <w:t>Kidhome</w:t>
            </w:r>
          </w:p>
        </w:tc>
        <w:tc>
          <w:tcPr>
            <w:tcW w:w="759" w:type="dxa"/>
            <w:tcBorders>
              <w:top w:val="nil"/>
              <w:left w:val="nil"/>
              <w:bottom w:val="nil"/>
              <w:right w:val="nil"/>
            </w:tcBorders>
            <w:tcMar>
              <w:top w:w="100" w:type="dxa"/>
              <w:left w:w="100" w:type="dxa"/>
              <w:bottom w:w="100" w:type="dxa"/>
              <w:right w:w="100" w:type="dxa"/>
            </w:tcMar>
          </w:tcPr>
          <w:p w14:paraId="6F5C3A64" w14:textId="77777777" w:rsidR="003B261E" w:rsidRDefault="00000000">
            <w:r>
              <w:t>int64</w:t>
            </w:r>
          </w:p>
        </w:tc>
        <w:tc>
          <w:tcPr>
            <w:tcW w:w="936" w:type="dxa"/>
            <w:tcBorders>
              <w:top w:val="nil"/>
              <w:left w:val="nil"/>
              <w:bottom w:val="nil"/>
              <w:right w:val="nil"/>
            </w:tcBorders>
            <w:shd w:val="clear" w:color="auto" w:fill="FFF5F0"/>
            <w:tcMar>
              <w:top w:w="100" w:type="dxa"/>
              <w:left w:w="100" w:type="dxa"/>
              <w:bottom w:w="100" w:type="dxa"/>
              <w:right w:w="100" w:type="dxa"/>
            </w:tcMar>
          </w:tcPr>
          <w:p w14:paraId="4038FAE6"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64FE2B09" w14:textId="77777777" w:rsidR="003B261E" w:rsidRDefault="00000000">
            <w:r>
              <w:t>0</w:t>
            </w:r>
          </w:p>
        </w:tc>
        <w:tc>
          <w:tcPr>
            <w:tcW w:w="1243" w:type="dxa"/>
            <w:tcBorders>
              <w:top w:val="nil"/>
              <w:left w:val="nil"/>
              <w:bottom w:val="nil"/>
              <w:right w:val="nil"/>
            </w:tcBorders>
            <w:tcMar>
              <w:top w:w="100" w:type="dxa"/>
              <w:left w:w="100" w:type="dxa"/>
              <w:bottom w:w="100" w:type="dxa"/>
              <w:right w:w="100" w:type="dxa"/>
            </w:tcMar>
          </w:tcPr>
          <w:p w14:paraId="05C5DE2D" w14:textId="77777777" w:rsidR="003B261E" w:rsidRDefault="00000000">
            <w:r>
              <w:t>0.000000</w:t>
            </w:r>
          </w:p>
        </w:tc>
        <w:tc>
          <w:tcPr>
            <w:tcW w:w="1444" w:type="dxa"/>
            <w:tcBorders>
              <w:top w:val="nil"/>
              <w:left w:val="nil"/>
              <w:bottom w:val="nil"/>
              <w:right w:val="nil"/>
            </w:tcBorders>
            <w:tcMar>
              <w:top w:w="100" w:type="dxa"/>
              <w:left w:w="100" w:type="dxa"/>
              <w:bottom w:w="100" w:type="dxa"/>
              <w:right w:w="100" w:type="dxa"/>
            </w:tcMar>
          </w:tcPr>
          <w:p w14:paraId="12E91906" w14:textId="77777777" w:rsidR="003B261E" w:rsidRDefault="00000000">
            <w:r>
              <w:t>2.000000</w:t>
            </w:r>
          </w:p>
        </w:tc>
        <w:tc>
          <w:tcPr>
            <w:tcW w:w="1716" w:type="dxa"/>
            <w:tcBorders>
              <w:top w:val="nil"/>
              <w:left w:val="nil"/>
              <w:bottom w:val="nil"/>
              <w:right w:val="nil"/>
            </w:tcBorders>
            <w:tcMar>
              <w:top w:w="100" w:type="dxa"/>
              <w:left w:w="100" w:type="dxa"/>
              <w:bottom w:w="100" w:type="dxa"/>
              <w:right w:w="100" w:type="dxa"/>
            </w:tcMar>
          </w:tcPr>
          <w:p w14:paraId="1371C942" w14:textId="77777777" w:rsidR="003B261E" w:rsidRDefault="00000000">
            <w:r>
              <w:t>No issue</w:t>
            </w:r>
          </w:p>
        </w:tc>
      </w:tr>
      <w:tr w:rsidR="003B261E" w14:paraId="5A9A9837" w14:textId="77777777">
        <w:trPr>
          <w:trHeight w:val="560"/>
        </w:trPr>
        <w:tc>
          <w:tcPr>
            <w:tcW w:w="2023" w:type="dxa"/>
            <w:tcBorders>
              <w:top w:val="nil"/>
              <w:left w:val="nil"/>
              <w:bottom w:val="nil"/>
              <w:right w:val="nil"/>
            </w:tcBorders>
            <w:tcMar>
              <w:top w:w="100" w:type="dxa"/>
              <w:left w:w="100" w:type="dxa"/>
              <w:bottom w:w="100" w:type="dxa"/>
              <w:right w:w="100" w:type="dxa"/>
            </w:tcMar>
          </w:tcPr>
          <w:p w14:paraId="0B058DF8" w14:textId="77777777" w:rsidR="003B261E" w:rsidRDefault="00000000">
            <w:pPr>
              <w:jc w:val="center"/>
            </w:pPr>
            <w:r>
              <w:rPr>
                <w:b/>
              </w:rPr>
              <w:t>Teenhome</w:t>
            </w:r>
          </w:p>
        </w:tc>
        <w:tc>
          <w:tcPr>
            <w:tcW w:w="759" w:type="dxa"/>
            <w:tcBorders>
              <w:top w:val="nil"/>
              <w:left w:val="nil"/>
              <w:bottom w:val="nil"/>
              <w:right w:val="nil"/>
            </w:tcBorders>
            <w:tcMar>
              <w:top w:w="100" w:type="dxa"/>
              <w:left w:w="100" w:type="dxa"/>
              <w:bottom w:w="100" w:type="dxa"/>
              <w:right w:w="100" w:type="dxa"/>
            </w:tcMar>
          </w:tcPr>
          <w:p w14:paraId="6F241CDC" w14:textId="77777777" w:rsidR="003B261E" w:rsidRDefault="00000000">
            <w:r>
              <w:t>int64</w:t>
            </w:r>
          </w:p>
        </w:tc>
        <w:tc>
          <w:tcPr>
            <w:tcW w:w="936" w:type="dxa"/>
            <w:tcBorders>
              <w:top w:val="nil"/>
              <w:left w:val="nil"/>
              <w:bottom w:val="nil"/>
              <w:right w:val="nil"/>
            </w:tcBorders>
            <w:shd w:val="clear" w:color="auto" w:fill="FFF5F0"/>
            <w:tcMar>
              <w:top w:w="100" w:type="dxa"/>
              <w:left w:w="100" w:type="dxa"/>
              <w:bottom w:w="100" w:type="dxa"/>
              <w:right w:w="100" w:type="dxa"/>
            </w:tcMar>
          </w:tcPr>
          <w:p w14:paraId="577425D9"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1DDCCE7A" w14:textId="77777777" w:rsidR="003B261E" w:rsidRDefault="00000000">
            <w:r>
              <w:t>0</w:t>
            </w:r>
          </w:p>
        </w:tc>
        <w:tc>
          <w:tcPr>
            <w:tcW w:w="1243" w:type="dxa"/>
            <w:tcBorders>
              <w:top w:val="nil"/>
              <w:left w:val="nil"/>
              <w:bottom w:val="nil"/>
              <w:right w:val="nil"/>
            </w:tcBorders>
            <w:tcMar>
              <w:top w:w="100" w:type="dxa"/>
              <w:left w:w="100" w:type="dxa"/>
              <w:bottom w:w="100" w:type="dxa"/>
              <w:right w:w="100" w:type="dxa"/>
            </w:tcMar>
          </w:tcPr>
          <w:p w14:paraId="3AE9CD3A" w14:textId="77777777" w:rsidR="003B261E" w:rsidRDefault="00000000">
            <w:r>
              <w:t>0.000000</w:t>
            </w:r>
          </w:p>
        </w:tc>
        <w:tc>
          <w:tcPr>
            <w:tcW w:w="1444" w:type="dxa"/>
            <w:tcBorders>
              <w:top w:val="nil"/>
              <w:left w:val="nil"/>
              <w:bottom w:val="nil"/>
              <w:right w:val="nil"/>
            </w:tcBorders>
            <w:tcMar>
              <w:top w:w="100" w:type="dxa"/>
              <w:left w:w="100" w:type="dxa"/>
              <w:bottom w:w="100" w:type="dxa"/>
              <w:right w:w="100" w:type="dxa"/>
            </w:tcMar>
          </w:tcPr>
          <w:p w14:paraId="3672F8AC" w14:textId="77777777" w:rsidR="003B261E" w:rsidRDefault="00000000">
            <w:r>
              <w:t>2.000000</w:t>
            </w:r>
          </w:p>
        </w:tc>
        <w:tc>
          <w:tcPr>
            <w:tcW w:w="1716" w:type="dxa"/>
            <w:tcBorders>
              <w:top w:val="nil"/>
              <w:left w:val="nil"/>
              <w:bottom w:val="nil"/>
              <w:right w:val="nil"/>
            </w:tcBorders>
            <w:tcMar>
              <w:top w:w="100" w:type="dxa"/>
              <w:left w:w="100" w:type="dxa"/>
              <w:bottom w:w="100" w:type="dxa"/>
              <w:right w:w="100" w:type="dxa"/>
            </w:tcMar>
          </w:tcPr>
          <w:p w14:paraId="73BAA6B6" w14:textId="77777777" w:rsidR="003B261E" w:rsidRDefault="00000000">
            <w:r>
              <w:t>No issue</w:t>
            </w:r>
          </w:p>
        </w:tc>
      </w:tr>
      <w:tr w:rsidR="003B261E" w14:paraId="23A41C38" w14:textId="77777777">
        <w:trPr>
          <w:trHeight w:val="2495"/>
        </w:trPr>
        <w:tc>
          <w:tcPr>
            <w:tcW w:w="2023" w:type="dxa"/>
            <w:tcBorders>
              <w:top w:val="nil"/>
              <w:left w:val="nil"/>
              <w:bottom w:val="nil"/>
              <w:right w:val="nil"/>
            </w:tcBorders>
            <w:tcMar>
              <w:top w:w="100" w:type="dxa"/>
              <w:left w:w="100" w:type="dxa"/>
              <w:bottom w:w="100" w:type="dxa"/>
              <w:right w:w="100" w:type="dxa"/>
            </w:tcMar>
          </w:tcPr>
          <w:p w14:paraId="77CE58CF" w14:textId="77777777" w:rsidR="003B261E" w:rsidRDefault="00000000">
            <w:pPr>
              <w:jc w:val="center"/>
            </w:pPr>
            <w:r>
              <w:rPr>
                <w:b/>
              </w:rPr>
              <w:lastRenderedPageBreak/>
              <w:t>Dt_Customer</w:t>
            </w:r>
          </w:p>
        </w:tc>
        <w:tc>
          <w:tcPr>
            <w:tcW w:w="759" w:type="dxa"/>
            <w:tcBorders>
              <w:top w:val="nil"/>
              <w:left w:val="nil"/>
              <w:bottom w:val="nil"/>
              <w:right w:val="nil"/>
            </w:tcBorders>
            <w:tcMar>
              <w:top w:w="100" w:type="dxa"/>
              <w:left w:w="100" w:type="dxa"/>
              <w:bottom w:w="100" w:type="dxa"/>
              <w:right w:w="100" w:type="dxa"/>
            </w:tcMar>
          </w:tcPr>
          <w:p w14:paraId="4231ED71" w14:textId="77777777" w:rsidR="003B261E" w:rsidRDefault="00000000">
            <w:r>
              <w:t>object</w:t>
            </w:r>
          </w:p>
        </w:tc>
        <w:tc>
          <w:tcPr>
            <w:tcW w:w="936" w:type="dxa"/>
            <w:tcBorders>
              <w:top w:val="nil"/>
              <w:left w:val="nil"/>
              <w:bottom w:val="nil"/>
              <w:right w:val="nil"/>
            </w:tcBorders>
            <w:shd w:val="clear" w:color="auto" w:fill="FFF5F0"/>
            <w:tcMar>
              <w:top w:w="100" w:type="dxa"/>
              <w:left w:w="100" w:type="dxa"/>
              <w:bottom w:w="100" w:type="dxa"/>
              <w:right w:w="100" w:type="dxa"/>
            </w:tcMar>
          </w:tcPr>
          <w:p w14:paraId="106EE5CA"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097232C7" w14:textId="77777777" w:rsidR="003B261E" w:rsidRDefault="00000000">
            <w:r>
              <w:t>29</w:t>
            </w:r>
          </w:p>
        </w:tc>
        <w:tc>
          <w:tcPr>
            <w:tcW w:w="1243" w:type="dxa"/>
            <w:tcBorders>
              <w:top w:val="nil"/>
              <w:left w:val="nil"/>
              <w:bottom w:val="nil"/>
              <w:right w:val="nil"/>
            </w:tcBorders>
            <w:tcMar>
              <w:top w:w="100" w:type="dxa"/>
              <w:left w:w="100" w:type="dxa"/>
              <w:bottom w:w="100" w:type="dxa"/>
              <w:right w:w="100" w:type="dxa"/>
            </w:tcMar>
          </w:tcPr>
          <w:p w14:paraId="7D12BF33" w14:textId="77777777" w:rsidR="003B261E" w:rsidRDefault="003B261E"/>
        </w:tc>
        <w:tc>
          <w:tcPr>
            <w:tcW w:w="1444" w:type="dxa"/>
            <w:tcBorders>
              <w:top w:val="nil"/>
              <w:left w:val="nil"/>
              <w:bottom w:val="nil"/>
              <w:right w:val="nil"/>
            </w:tcBorders>
            <w:tcMar>
              <w:top w:w="100" w:type="dxa"/>
              <w:left w:w="100" w:type="dxa"/>
              <w:bottom w:w="100" w:type="dxa"/>
              <w:right w:w="100" w:type="dxa"/>
            </w:tcMar>
          </w:tcPr>
          <w:p w14:paraId="533E0F99" w14:textId="77777777" w:rsidR="003B261E" w:rsidRDefault="003B261E"/>
        </w:tc>
        <w:tc>
          <w:tcPr>
            <w:tcW w:w="1716" w:type="dxa"/>
            <w:tcBorders>
              <w:top w:val="nil"/>
              <w:left w:val="nil"/>
              <w:bottom w:val="nil"/>
              <w:right w:val="nil"/>
            </w:tcBorders>
            <w:tcMar>
              <w:top w:w="100" w:type="dxa"/>
              <w:left w:w="100" w:type="dxa"/>
              <w:bottom w:w="100" w:type="dxa"/>
              <w:right w:w="100" w:type="dxa"/>
            </w:tcMar>
          </w:tcPr>
          <w:p w14:paraId="0EE93508" w14:textId="77777777" w:rsidR="003B261E" w:rsidRDefault="00000000">
            <w:r>
              <w:t>Possible high cardinality column with 663 unique values: Use hash encoding or text embedding to reduce dimension.</w:t>
            </w:r>
          </w:p>
        </w:tc>
      </w:tr>
      <w:tr w:rsidR="003B261E" w14:paraId="3A827942" w14:textId="77777777">
        <w:trPr>
          <w:trHeight w:val="560"/>
        </w:trPr>
        <w:tc>
          <w:tcPr>
            <w:tcW w:w="2023" w:type="dxa"/>
            <w:tcBorders>
              <w:top w:val="nil"/>
              <w:left w:val="nil"/>
              <w:bottom w:val="nil"/>
              <w:right w:val="nil"/>
            </w:tcBorders>
            <w:tcMar>
              <w:top w:w="100" w:type="dxa"/>
              <w:left w:w="100" w:type="dxa"/>
              <w:bottom w:w="100" w:type="dxa"/>
              <w:right w:w="100" w:type="dxa"/>
            </w:tcMar>
          </w:tcPr>
          <w:p w14:paraId="69DB5F8A" w14:textId="77777777" w:rsidR="003B261E" w:rsidRDefault="00000000">
            <w:pPr>
              <w:jc w:val="center"/>
            </w:pPr>
            <w:r>
              <w:rPr>
                <w:b/>
              </w:rPr>
              <w:t>Recency</w:t>
            </w:r>
          </w:p>
        </w:tc>
        <w:tc>
          <w:tcPr>
            <w:tcW w:w="759" w:type="dxa"/>
            <w:tcBorders>
              <w:top w:val="nil"/>
              <w:left w:val="nil"/>
              <w:bottom w:val="nil"/>
              <w:right w:val="nil"/>
            </w:tcBorders>
            <w:tcMar>
              <w:top w:w="100" w:type="dxa"/>
              <w:left w:w="100" w:type="dxa"/>
              <w:bottom w:w="100" w:type="dxa"/>
              <w:right w:w="100" w:type="dxa"/>
            </w:tcMar>
          </w:tcPr>
          <w:p w14:paraId="1FED311D" w14:textId="77777777" w:rsidR="003B261E" w:rsidRDefault="00000000">
            <w:r>
              <w:t>int64</w:t>
            </w:r>
          </w:p>
        </w:tc>
        <w:tc>
          <w:tcPr>
            <w:tcW w:w="936" w:type="dxa"/>
            <w:tcBorders>
              <w:top w:val="nil"/>
              <w:left w:val="nil"/>
              <w:bottom w:val="nil"/>
              <w:right w:val="nil"/>
            </w:tcBorders>
            <w:shd w:val="clear" w:color="auto" w:fill="FFF5F0"/>
            <w:tcMar>
              <w:top w:w="100" w:type="dxa"/>
              <w:left w:w="100" w:type="dxa"/>
              <w:bottom w:w="100" w:type="dxa"/>
              <w:right w:w="100" w:type="dxa"/>
            </w:tcMar>
          </w:tcPr>
          <w:p w14:paraId="6981E24D"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36D389BA" w14:textId="77777777" w:rsidR="003B261E" w:rsidRDefault="00000000">
            <w:r>
              <w:t>4</w:t>
            </w:r>
          </w:p>
        </w:tc>
        <w:tc>
          <w:tcPr>
            <w:tcW w:w="1243" w:type="dxa"/>
            <w:tcBorders>
              <w:top w:val="nil"/>
              <w:left w:val="nil"/>
              <w:bottom w:val="nil"/>
              <w:right w:val="nil"/>
            </w:tcBorders>
            <w:tcMar>
              <w:top w:w="100" w:type="dxa"/>
              <w:left w:w="100" w:type="dxa"/>
              <w:bottom w:w="100" w:type="dxa"/>
              <w:right w:w="100" w:type="dxa"/>
            </w:tcMar>
          </w:tcPr>
          <w:p w14:paraId="6C5771AB" w14:textId="77777777" w:rsidR="003B261E" w:rsidRDefault="00000000">
            <w:r>
              <w:t>0.000000</w:t>
            </w:r>
          </w:p>
        </w:tc>
        <w:tc>
          <w:tcPr>
            <w:tcW w:w="1444" w:type="dxa"/>
            <w:tcBorders>
              <w:top w:val="nil"/>
              <w:left w:val="nil"/>
              <w:bottom w:val="nil"/>
              <w:right w:val="nil"/>
            </w:tcBorders>
            <w:tcMar>
              <w:top w:w="100" w:type="dxa"/>
              <w:left w:w="100" w:type="dxa"/>
              <w:bottom w:w="100" w:type="dxa"/>
              <w:right w:w="100" w:type="dxa"/>
            </w:tcMar>
          </w:tcPr>
          <w:p w14:paraId="71B0A9CD" w14:textId="77777777" w:rsidR="003B261E" w:rsidRDefault="00000000">
            <w:r>
              <w:t>99.000000</w:t>
            </w:r>
          </w:p>
        </w:tc>
        <w:tc>
          <w:tcPr>
            <w:tcW w:w="1716" w:type="dxa"/>
            <w:tcBorders>
              <w:top w:val="nil"/>
              <w:left w:val="nil"/>
              <w:bottom w:val="nil"/>
              <w:right w:val="nil"/>
            </w:tcBorders>
            <w:tcMar>
              <w:top w:w="100" w:type="dxa"/>
              <w:left w:w="100" w:type="dxa"/>
              <w:bottom w:w="100" w:type="dxa"/>
              <w:right w:w="100" w:type="dxa"/>
            </w:tcMar>
          </w:tcPr>
          <w:p w14:paraId="216F00E8" w14:textId="77777777" w:rsidR="003B261E" w:rsidRDefault="00000000">
            <w:r>
              <w:t>No issue</w:t>
            </w:r>
          </w:p>
        </w:tc>
      </w:tr>
      <w:tr w:rsidR="003B261E" w14:paraId="486A737B" w14:textId="77777777">
        <w:trPr>
          <w:trHeight w:val="2825"/>
        </w:trPr>
        <w:tc>
          <w:tcPr>
            <w:tcW w:w="2023" w:type="dxa"/>
            <w:tcBorders>
              <w:top w:val="nil"/>
              <w:left w:val="nil"/>
              <w:bottom w:val="nil"/>
              <w:right w:val="nil"/>
            </w:tcBorders>
            <w:tcMar>
              <w:top w:w="100" w:type="dxa"/>
              <w:left w:w="100" w:type="dxa"/>
              <w:bottom w:w="100" w:type="dxa"/>
              <w:right w:w="100" w:type="dxa"/>
            </w:tcMar>
          </w:tcPr>
          <w:p w14:paraId="3A729C90" w14:textId="77777777" w:rsidR="003B261E" w:rsidRDefault="00000000">
            <w:pPr>
              <w:jc w:val="center"/>
            </w:pPr>
            <w:r>
              <w:rPr>
                <w:b/>
              </w:rPr>
              <w:t>MntWines</w:t>
            </w:r>
          </w:p>
        </w:tc>
        <w:tc>
          <w:tcPr>
            <w:tcW w:w="759" w:type="dxa"/>
            <w:tcBorders>
              <w:top w:val="nil"/>
              <w:left w:val="nil"/>
              <w:bottom w:val="nil"/>
              <w:right w:val="nil"/>
            </w:tcBorders>
            <w:tcMar>
              <w:top w:w="100" w:type="dxa"/>
              <w:left w:w="100" w:type="dxa"/>
              <w:bottom w:w="100" w:type="dxa"/>
              <w:right w:w="100" w:type="dxa"/>
            </w:tcMar>
          </w:tcPr>
          <w:p w14:paraId="59ED1402" w14:textId="77777777" w:rsidR="003B261E" w:rsidRDefault="00000000">
            <w:r>
              <w:t>int64</w:t>
            </w:r>
          </w:p>
        </w:tc>
        <w:tc>
          <w:tcPr>
            <w:tcW w:w="936" w:type="dxa"/>
            <w:tcBorders>
              <w:top w:val="nil"/>
              <w:left w:val="nil"/>
              <w:bottom w:val="nil"/>
              <w:right w:val="nil"/>
            </w:tcBorders>
            <w:shd w:val="clear" w:color="auto" w:fill="FFF5F0"/>
            <w:tcMar>
              <w:top w:w="100" w:type="dxa"/>
              <w:left w:w="100" w:type="dxa"/>
              <w:bottom w:w="100" w:type="dxa"/>
              <w:right w:w="100" w:type="dxa"/>
            </w:tcMar>
          </w:tcPr>
          <w:p w14:paraId="77256671"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70D7F575" w14:textId="77777777" w:rsidR="003B261E" w:rsidRDefault="00000000">
            <w:r>
              <w:t>34</w:t>
            </w:r>
          </w:p>
        </w:tc>
        <w:tc>
          <w:tcPr>
            <w:tcW w:w="1243" w:type="dxa"/>
            <w:tcBorders>
              <w:top w:val="nil"/>
              <w:left w:val="nil"/>
              <w:bottom w:val="nil"/>
              <w:right w:val="nil"/>
            </w:tcBorders>
            <w:tcMar>
              <w:top w:w="100" w:type="dxa"/>
              <w:left w:w="100" w:type="dxa"/>
              <w:bottom w:w="100" w:type="dxa"/>
              <w:right w:w="100" w:type="dxa"/>
            </w:tcMar>
          </w:tcPr>
          <w:p w14:paraId="27F085D0" w14:textId="77777777" w:rsidR="003B261E" w:rsidRDefault="00000000">
            <w:r>
              <w:t>0.000000</w:t>
            </w:r>
          </w:p>
        </w:tc>
        <w:tc>
          <w:tcPr>
            <w:tcW w:w="1444" w:type="dxa"/>
            <w:tcBorders>
              <w:top w:val="nil"/>
              <w:left w:val="nil"/>
              <w:bottom w:val="nil"/>
              <w:right w:val="nil"/>
            </w:tcBorders>
            <w:tcMar>
              <w:top w:w="100" w:type="dxa"/>
              <w:left w:w="100" w:type="dxa"/>
              <w:bottom w:w="100" w:type="dxa"/>
              <w:right w:w="100" w:type="dxa"/>
            </w:tcMar>
          </w:tcPr>
          <w:p w14:paraId="514A3D3A" w14:textId="77777777" w:rsidR="003B261E" w:rsidRDefault="00000000">
            <w:r>
              <w:t>1493.000000</w:t>
            </w:r>
          </w:p>
        </w:tc>
        <w:tc>
          <w:tcPr>
            <w:tcW w:w="1716" w:type="dxa"/>
            <w:tcBorders>
              <w:top w:val="nil"/>
              <w:left w:val="nil"/>
              <w:bottom w:val="nil"/>
              <w:right w:val="nil"/>
            </w:tcBorders>
            <w:tcMar>
              <w:top w:w="100" w:type="dxa"/>
              <w:left w:w="100" w:type="dxa"/>
              <w:bottom w:w="100" w:type="dxa"/>
              <w:right w:w="100" w:type="dxa"/>
            </w:tcMar>
          </w:tcPr>
          <w:p w14:paraId="281BAA8C" w14:textId="77777777" w:rsidR="003B261E" w:rsidRDefault="00000000">
            <w:r>
              <w:t>Column has 35 outliers greater than upper bound (1225.00) or lower than lower bound(-697.00). Cap them or remove them.</w:t>
            </w:r>
          </w:p>
        </w:tc>
      </w:tr>
      <w:tr w:rsidR="003B261E" w14:paraId="3EE7AE05" w14:textId="77777777">
        <w:trPr>
          <w:trHeight w:val="2825"/>
        </w:trPr>
        <w:tc>
          <w:tcPr>
            <w:tcW w:w="2023" w:type="dxa"/>
            <w:tcBorders>
              <w:top w:val="nil"/>
              <w:left w:val="nil"/>
              <w:bottom w:val="nil"/>
              <w:right w:val="nil"/>
            </w:tcBorders>
            <w:tcMar>
              <w:top w:w="100" w:type="dxa"/>
              <w:left w:w="100" w:type="dxa"/>
              <w:bottom w:w="100" w:type="dxa"/>
              <w:right w:w="100" w:type="dxa"/>
            </w:tcMar>
          </w:tcPr>
          <w:p w14:paraId="36DD1F7C" w14:textId="77777777" w:rsidR="003B261E" w:rsidRDefault="00000000">
            <w:pPr>
              <w:jc w:val="center"/>
            </w:pPr>
            <w:r>
              <w:rPr>
                <w:b/>
              </w:rPr>
              <w:t>MntFruits</w:t>
            </w:r>
          </w:p>
        </w:tc>
        <w:tc>
          <w:tcPr>
            <w:tcW w:w="759" w:type="dxa"/>
            <w:tcBorders>
              <w:top w:val="nil"/>
              <w:left w:val="nil"/>
              <w:bottom w:val="nil"/>
              <w:right w:val="nil"/>
            </w:tcBorders>
            <w:tcMar>
              <w:top w:w="100" w:type="dxa"/>
              <w:left w:w="100" w:type="dxa"/>
              <w:bottom w:w="100" w:type="dxa"/>
              <w:right w:w="100" w:type="dxa"/>
            </w:tcMar>
          </w:tcPr>
          <w:p w14:paraId="5C0D9DCE" w14:textId="77777777" w:rsidR="003B261E" w:rsidRDefault="00000000">
            <w:r>
              <w:t>int64</w:t>
            </w:r>
          </w:p>
        </w:tc>
        <w:tc>
          <w:tcPr>
            <w:tcW w:w="936" w:type="dxa"/>
            <w:tcBorders>
              <w:top w:val="nil"/>
              <w:left w:val="nil"/>
              <w:bottom w:val="nil"/>
              <w:right w:val="nil"/>
            </w:tcBorders>
            <w:shd w:val="clear" w:color="auto" w:fill="FFF5F0"/>
            <w:tcMar>
              <w:top w:w="100" w:type="dxa"/>
              <w:left w:w="100" w:type="dxa"/>
              <w:bottom w:w="100" w:type="dxa"/>
              <w:right w:w="100" w:type="dxa"/>
            </w:tcMar>
          </w:tcPr>
          <w:p w14:paraId="116BC5CD"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6E8FF467" w14:textId="77777777" w:rsidR="003B261E" w:rsidRDefault="00000000">
            <w:r>
              <w:t>7</w:t>
            </w:r>
          </w:p>
        </w:tc>
        <w:tc>
          <w:tcPr>
            <w:tcW w:w="1243" w:type="dxa"/>
            <w:tcBorders>
              <w:top w:val="nil"/>
              <w:left w:val="nil"/>
              <w:bottom w:val="nil"/>
              <w:right w:val="nil"/>
            </w:tcBorders>
            <w:tcMar>
              <w:top w:w="100" w:type="dxa"/>
              <w:left w:w="100" w:type="dxa"/>
              <w:bottom w:w="100" w:type="dxa"/>
              <w:right w:w="100" w:type="dxa"/>
            </w:tcMar>
          </w:tcPr>
          <w:p w14:paraId="23A016B2" w14:textId="77777777" w:rsidR="003B261E" w:rsidRDefault="00000000">
            <w:r>
              <w:t>0.000000</w:t>
            </w:r>
          </w:p>
        </w:tc>
        <w:tc>
          <w:tcPr>
            <w:tcW w:w="1444" w:type="dxa"/>
            <w:tcBorders>
              <w:top w:val="nil"/>
              <w:left w:val="nil"/>
              <w:bottom w:val="nil"/>
              <w:right w:val="nil"/>
            </w:tcBorders>
            <w:tcMar>
              <w:top w:w="100" w:type="dxa"/>
              <w:left w:w="100" w:type="dxa"/>
              <w:bottom w:w="100" w:type="dxa"/>
              <w:right w:w="100" w:type="dxa"/>
            </w:tcMar>
          </w:tcPr>
          <w:p w14:paraId="4F936721" w14:textId="77777777" w:rsidR="003B261E" w:rsidRDefault="00000000">
            <w:r>
              <w:t>199.000000</w:t>
            </w:r>
          </w:p>
        </w:tc>
        <w:tc>
          <w:tcPr>
            <w:tcW w:w="1716" w:type="dxa"/>
            <w:tcBorders>
              <w:top w:val="nil"/>
              <w:left w:val="nil"/>
              <w:bottom w:val="nil"/>
              <w:right w:val="nil"/>
            </w:tcBorders>
            <w:tcMar>
              <w:top w:w="100" w:type="dxa"/>
              <w:left w:w="100" w:type="dxa"/>
              <w:bottom w:w="100" w:type="dxa"/>
              <w:right w:w="100" w:type="dxa"/>
            </w:tcMar>
          </w:tcPr>
          <w:p w14:paraId="64E84D3B" w14:textId="77777777" w:rsidR="003B261E" w:rsidRDefault="00000000">
            <w:r>
              <w:t>Column has 227 outliers greater than upper bound (81.00) or lower than lower bound(-47.00). Cap them or remove them.</w:t>
            </w:r>
          </w:p>
        </w:tc>
      </w:tr>
      <w:tr w:rsidR="003B261E" w14:paraId="63E2CC56" w14:textId="77777777">
        <w:trPr>
          <w:trHeight w:val="2825"/>
        </w:trPr>
        <w:tc>
          <w:tcPr>
            <w:tcW w:w="2023" w:type="dxa"/>
            <w:tcBorders>
              <w:top w:val="nil"/>
              <w:left w:val="nil"/>
              <w:bottom w:val="nil"/>
              <w:right w:val="nil"/>
            </w:tcBorders>
            <w:tcMar>
              <w:top w:w="100" w:type="dxa"/>
              <w:left w:w="100" w:type="dxa"/>
              <w:bottom w:w="100" w:type="dxa"/>
              <w:right w:w="100" w:type="dxa"/>
            </w:tcMar>
          </w:tcPr>
          <w:p w14:paraId="590BCAA2" w14:textId="77777777" w:rsidR="003B261E" w:rsidRDefault="00000000">
            <w:pPr>
              <w:jc w:val="center"/>
            </w:pPr>
            <w:r>
              <w:rPr>
                <w:b/>
              </w:rPr>
              <w:t>MntMeatProducts</w:t>
            </w:r>
          </w:p>
        </w:tc>
        <w:tc>
          <w:tcPr>
            <w:tcW w:w="759" w:type="dxa"/>
            <w:tcBorders>
              <w:top w:val="nil"/>
              <w:left w:val="nil"/>
              <w:bottom w:val="nil"/>
              <w:right w:val="nil"/>
            </w:tcBorders>
            <w:tcMar>
              <w:top w:w="100" w:type="dxa"/>
              <w:left w:w="100" w:type="dxa"/>
              <w:bottom w:w="100" w:type="dxa"/>
              <w:right w:w="100" w:type="dxa"/>
            </w:tcMar>
          </w:tcPr>
          <w:p w14:paraId="34699A5E" w14:textId="77777777" w:rsidR="003B261E" w:rsidRDefault="00000000">
            <w:r>
              <w:t>int64</w:t>
            </w:r>
          </w:p>
        </w:tc>
        <w:tc>
          <w:tcPr>
            <w:tcW w:w="936" w:type="dxa"/>
            <w:tcBorders>
              <w:top w:val="nil"/>
              <w:left w:val="nil"/>
              <w:bottom w:val="nil"/>
              <w:right w:val="nil"/>
            </w:tcBorders>
            <w:shd w:val="clear" w:color="auto" w:fill="FFF5F0"/>
            <w:tcMar>
              <w:top w:w="100" w:type="dxa"/>
              <w:left w:w="100" w:type="dxa"/>
              <w:bottom w:w="100" w:type="dxa"/>
              <w:right w:w="100" w:type="dxa"/>
            </w:tcMar>
          </w:tcPr>
          <w:p w14:paraId="5253E91B"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78228C4B" w14:textId="77777777" w:rsidR="003B261E" w:rsidRDefault="00000000">
            <w:r>
              <w:t>24</w:t>
            </w:r>
          </w:p>
        </w:tc>
        <w:tc>
          <w:tcPr>
            <w:tcW w:w="1243" w:type="dxa"/>
            <w:tcBorders>
              <w:top w:val="nil"/>
              <w:left w:val="nil"/>
              <w:bottom w:val="nil"/>
              <w:right w:val="nil"/>
            </w:tcBorders>
            <w:tcMar>
              <w:top w:w="100" w:type="dxa"/>
              <w:left w:w="100" w:type="dxa"/>
              <w:bottom w:w="100" w:type="dxa"/>
              <w:right w:w="100" w:type="dxa"/>
            </w:tcMar>
          </w:tcPr>
          <w:p w14:paraId="606D1121" w14:textId="77777777" w:rsidR="003B261E" w:rsidRDefault="00000000">
            <w:r>
              <w:t>0.000000</w:t>
            </w:r>
          </w:p>
        </w:tc>
        <w:tc>
          <w:tcPr>
            <w:tcW w:w="1444" w:type="dxa"/>
            <w:tcBorders>
              <w:top w:val="nil"/>
              <w:left w:val="nil"/>
              <w:bottom w:val="nil"/>
              <w:right w:val="nil"/>
            </w:tcBorders>
            <w:tcMar>
              <w:top w:w="100" w:type="dxa"/>
              <w:left w:w="100" w:type="dxa"/>
              <w:bottom w:w="100" w:type="dxa"/>
              <w:right w:w="100" w:type="dxa"/>
            </w:tcMar>
          </w:tcPr>
          <w:p w14:paraId="533710CE" w14:textId="77777777" w:rsidR="003B261E" w:rsidRDefault="00000000">
            <w:r>
              <w:t>1725.000000</w:t>
            </w:r>
          </w:p>
        </w:tc>
        <w:tc>
          <w:tcPr>
            <w:tcW w:w="1716" w:type="dxa"/>
            <w:tcBorders>
              <w:top w:val="nil"/>
              <w:left w:val="nil"/>
              <w:bottom w:val="nil"/>
              <w:right w:val="nil"/>
            </w:tcBorders>
            <w:tcMar>
              <w:top w:w="100" w:type="dxa"/>
              <w:left w:w="100" w:type="dxa"/>
              <w:bottom w:w="100" w:type="dxa"/>
              <w:right w:w="100" w:type="dxa"/>
            </w:tcMar>
          </w:tcPr>
          <w:p w14:paraId="028C854F" w14:textId="77777777" w:rsidR="003B261E" w:rsidRDefault="00000000">
            <w:r>
              <w:t>Column has 175 outliers greater than upper bound (556.00) or lower than lower bound(-308.00). Cap them or remove them.</w:t>
            </w:r>
          </w:p>
        </w:tc>
      </w:tr>
      <w:tr w:rsidR="003B261E" w14:paraId="1052472D" w14:textId="77777777">
        <w:trPr>
          <w:trHeight w:val="2825"/>
        </w:trPr>
        <w:tc>
          <w:tcPr>
            <w:tcW w:w="2023" w:type="dxa"/>
            <w:tcBorders>
              <w:top w:val="nil"/>
              <w:left w:val="nil"/>
              <w:bottom w:val="nil"/>
              <w:right w:val="nil"/>
            </w:tcBorders>
            <w:tcMar>
              <w:top w:w="100" w:type="dxa"/>
              <w:left w:w="100" w:type="dxa"/>
              <w:bottom w:w="100" w:type="dxa"/>
              <w:right w:w="100" w:type="dxa"/>
            </w:tcMar>
          </w:tcPr>
          <w:p w14:paraId="0EC5F8A2" w14:textId="77777777" w:rsidR="003B261E" w:rsidRDefault="00000000">
            <w:pPr>
              <w:jc w:val="center"/>
            </w:pPr>
            <w:r>
              <w:rPr>
                <w:b/>
              </w:rPr>
              <w:lastRenderedPageBreak/>
              <w:t>MntFishProducts</w:t>
            </w:r>
          </w:p>
        </w:tc>
        <w:tc>
          <w:tcPr>
            <w:tcW w:w="759" w:type="dxa"/>
            <w:tcBorders>
              <w:top w:val="nil"/>
              <w:left w:val="nil"/>
              <w:bottom w:val="nil"/>
              <w:right w:val="nil"/>
            </w:tcBorders>
            <w:tcMar>
              <w:top w:w="100" w:type="dxa"/>
              <w:left w:w="100" w:type="dxa"/>
              <w:bottom w:w="100" w:type="dxa"/>
              <w:right w:w="100" w:type="dxa"/>
            </w:tcMar>
          </w:tcPr>
          <w:p w14:paraId="5BE00CDB" w14:textId="77777777" w:rsidR="003B261E" w:rsidRDefault="00000000">
            <w:r>
              <w:t>int64</w:t>
            </w:r>
          </w:p>
        </w:tc>
        <w:tc>
          <w:tcPr>
            <w:tcW w:w="936" w:type="dxa"/>
            <w:tcBorders>
              <w:top w:val="nil"/>
              <w:left w:val="nil"/>
              <w:bottom w:val="nil"/>
              <w:right w:val="nil"/>
            </w:tcBorders>
            <w:shd w:val="clear" w:color="auto" w:fill="FFF5F0"/>
            <w:tcMar>
              <w:top w:w="100" w:type="dxa"/>
              <w:left w:w="100" w:type="dxa"/>
              <w:bottom w:w="100" w:type="dxa"/>
              <w:right w:w="100" w:type="dxa"/>
            </w:tcMar>
          </w:tcPr>
          <w:p w14:paraId="3D5A1BA1"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44E2C2CF" w14:textId="77777777" w:rsidR="003B261E" w:rsidRDefault="00000000">
            <w:r>
              <w:t>8</w:t>
            </w:r>
          </w:p>
        </w:tc>
        <w:tc>
          <w:tcPr>
            <w:tcW w:w="1243" w:type="dxa"/>
            <w:tcBorders>
              <w:top w:val="nil"/>
              <w:left w:val="nil"/>
              <w:bottom w:val="nil"/>
              <w:right w:val="nil"/>
            </w:tcBorders>
            <w:tcMar>
              <w:top w:w="100" w:type="dxa"/>
              <w:left w:w="100" w:type="dxa"/>
              <w:bottom w:w="100" w:type="dxa"/>
              <w:right w:w="100" w:type="dxa"/>
            </w:tcMar>
          </w:tcPr>
          <w:p w14:paraId="4A585870" w14:textId="77777777" w:rsidR="003B261E" w:rsidRDefault="00000000">
            <w:r>
              <w:t>0.000000</w:t>
            </w:r>
          </w:p>
        </w:tc>
        <w:tc>
          <w:tcPr>
            <w:tcW w:w="1444" w:type="dxa"/>
            <w:tcBorders>
              <w:top w:val="nil"/>
              <w:left w:val="nil"/>
              <w:bottom w:val="nil"/>
              <w:right w:val="nil"/>
            </w:tcBorders>
            <w:tcMar>
              <w:top w:w="100" w:type="dxa"/>
              <w:left w:w="100" w:type="dxa"/>
              <w:bottom w:w="100" w:type="dxa"/>
              <w:right w:w="100" w:type="dxa"/>
            </w:tcMar>
          </w:tcPr>
          <w:p w14:paraId="3A45A757" w14:textId="77777777" w:rsidR="003B261E" w:rsidRDefault="00000000">
            <w:r>
              <w:t>259.000000</w:t>
            </w:r>
          </w:p>
        </w:tc>
        <w:tc>
          <w:tcPr>
            <w:tcW w:w="1716" w:type="dxa"/>
            <w:tcBorders>
              <w:top w:val="nil"/>
              <w:left w:val="nil"/>
              <w:bottom w:val="nil"/>
              <w:right w:val="nil"/>
            </w:tcBorders>
            <w:tcMar>
              <w:top w:w="100" w:type="dxa"/>
              <w:left w:w="100" w:type="dxa"/>
              <w:bottom w:w="100" w:type="dxa"/>
              <w:right w:w="100" w:type="dxa"/>
            </w:tcMar>
          </w:tcPr>
          <w:p w14:paraId="1D31889A" w14:textId="77777777" w:rsidR="003B261E" w:rsidRDefault="00000000">
            <w:r>
              <w:t>Column has 223 outliers greater than upper bound (120.50) or lower than lower bound(-67.50). Cap them or remove them.</w:t>
            </w:r>
          </w:p>
        </w:tc>
      </w:tr>
      <w:tr w:rsidR="003B261E" w14:paraId="3398AF26" w14:textId="77777777">
        <w:trPr>
          <w:trHeight w:val="2825"/>
        </w:trPr>
        <w:tc>
          <w:tcPr>
            <w:tcW w:w="2023" w:type="dxa"/>
            <w:tcBorders>
              <w:top w:val="nil"/>
              <w:left w:val="nil"/>
              <w:bottom w:val="nil"/>
              <w:right w:val="nil"/>
            </w:tcBorders>
            <w:tcMar>
              <w:top w:w="100" w:type="dxa"/>
              <w:left w:w="100" w:type="dxa"/>
              <w:bottom w:w="100" w:type="dxa"/>
              <w:right w:w="100" w:type="dxa"/>
            </w:tcMar>
          </w:tcPr>
          <w:p w14:paraId="3F814AE9" w14:textId="77777777" w:rsidR="003B261E" w:rsidRDefault="00000000">
            <w:pPr>
              <w:jc w:val="center"/>
            </w:pPr>
            <w:r>
              <w:rPr>
                <w:b/>
              </w:rPr>
              <w:t>MntSweetProducts</w:t>
            </w:r>
          </w:p>
        </w:tc>
        <w:tc>
          <w:tcPr>
            <w:tcW w:w="759" w:type="dxa"/>
            <w:tcBorders>
              <w:top w:val="nil"/>
              <w:left w:val="nil"/>
              <w:bottom w:val="nil"/>
              <w:right w:val="nil"/>
            </w:tcBorders>
            <w:tcMar>
              <w:top w:w="100" w:type="dxa"/>
              <w:left w:w="100" w:type="dxa"/>
              <w:bottom w:w="100" w:type="dxa"/>
              <w:right w:w="100" w:type="dxa"/>
            </w:tcMar>
          </w:tcPr>
          <w:p w14:paraId="5E23A402" w14:textId="77777777" w:rsidR="003B261E" w:rsidRDefault="00000000">
            <w:r>
              <w:t>int64</w:t>
            </w:r>
          </w:p>
        </w:tc>
        <w:tc>
          <w:tcPr>
            <w:tcW w:w="936" w:type="dxa"/>
            <w:tcBorders>
              <w:top w:val="nil"/>
              <w:left w:val="nil"/>
              <w:bottom w:val="nil"/>
              <w:right w:val="nil"/>
            </w:tcBorders>
            <w:shd w:val="clear" w:color="auto" w:fill="FFF5F0"/>
            <w:tcMar>
              <w:top w:w="100" w:type="dxa"/>
              <w:left w:w="100" w:type="dxa"/>
              <w:bottom w:w="100" w:type="dxa"/>
              <w:right w:w="100" w:type="dxa"/>
            </w:tcMar>
          </w:tcPr>
          <w:p w14:paraId="1857D8FD"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7D2C29D7" w14:textId="77777777" w:rsidR="003B261E" w:rsidRDefault="00000000">
            <w:r>
              <w:t>7</w:t>
            </w:r>
          </w:p>
        </w:tc>
        <w:tc>
          <w:tcPr>
            <w:tcW w:w="1243" w:type="dxa"/>
            <w:tcBorders>
              <w:top w:val="nil"/>
              <w:left w:val="nil"/>
              <w:bottom w:val="nil"/>
              <w:right w:val="nil"/>
            </w:tcBorders>
            <w:tcMar>
              <w:top w:w="100" w:type="dxa"/>
              <w:left w:w="100" w:type="dxa"/>
              <w:bottom w:w="100" w:type="dxa"/>
              <w:right w:w="100" w:type="dxa"/>
            </w:tcMar>
          </w:tcPr>
          <w:p w14:paraId="224E0555" w14:textId="77777777" w:rsidR="003B261E" w:rsidRDefault="00000000">
            <w:r>
              <w:t>0.000000</w:t>
            </w:r>
          </w:p>
        </w:tc>
        <w:tc>
          <w:tcPr>
            <w:tcW w:w="1444" w:type="dxa"/>
            <w:tcBorders>
              <w:top w:val="nil"/>
              <w:left w:val="nil"/>
              <w:bottom w:val="nil"/>
              <w:right w:val="nil"/>
            </w:tcBorders>
            <w:tcMar>
              <w:top w:w="100" w:type="dxa"/>
              <w:left w:w="100" w:type="dxa"/>
              <w:bottom w:w="100" w:type="dxa"/>
              <w:right w:w="100" w:type="dxa"/>
            </w:tcMar>
          </w:tcPr>
          <w:p w14:paraId="262F5AD5" w14:textId="77777777" w:rsidR="003B261E" w:rsidRDefault="00000000">
            <w:r>
              <w:t>263.000000</w:t>
            </w:r>
          </w:p>
        </w:tc>
        <w:tc>
          <w:tcPr>
            <w:tcW w:w="1716" w:type="dxa"/>
            <w:tcBorders>
              <w:top w:val="nil"/>
              <w:left w:val="nil"/>
              <w:bottom w:val="nil"/>
              <w:right w:val="nil"/>
            </w:tcBorders>
            <w:tcMar>
              <w:top w:w="100" w:type="dxa"/>
              <w:left w:w="100" w:type="dxa"/>
              <w:bottom w:w="100" w:type="dxa"/>
              <w:right w:w="100" w:type="dxa"/>
            </w:tcMar>
          </w:tcPr>
          <w:p w14:paraId="01BC65C4" w14:textId="77777777" w:rsidR="003B261E" w:rsidRDefault="00000000">
            <w:r>
              <w:t>Column has 248 outliers greater than upper bound (81.00) or lower than lower bound(-47.00). Cap them or remove them.</w:t>
            </w:r>
          </w:p>
        </w:tc>
      </w:tr>
      <w:tr w:rsidR="003B261E" w14:paraId="6CCED6E8" w14:textId="77777777">
        <w:trPr>
          <w:trHeight w:val="2825"/>
        </w:trPr>
        <w:tc>
          <w:tcPr>
            <w:tcW w:w="2023" w:type="dxa"/>
            <w:tcBorders>
              <w:top w:val="nil"/>
              <w:left w:val="nil"/>
              <w:bottom w:val="nil"/>
              <w:right w:val="nil"/>
            </w:tcBorders>
            <w:tcMar>
              <w:top w:w="100" w:type="dxa"/>
              <w:left w:w="100" w:type="dxa"/>
              <w:bottom w:w="100" w:type="dxa"/>
              <w:right w:w="100" w:type="dxa"/>
            </w:tcMar>
          </w:tcPr>
          <w:p w14:paraId="03841F53" w14:textId="77777777" w:rsidR="003B261E" w:rsidRDefault="00000000">
            <w:pPr>
              <w:jc w:val="center"/>
            </w:pPr>
            <w:r>
              <w:rPr>
                <w:b/>
              </w:rPr>
              <w:t>MntGoldProds</w:t>
            </w:r>
          </w:p>
        </w:tc>
        <w:tc>
          <w:tcPr>
            <w:tcW w:w="759" w:type="dxa"/>
            <w:tcBorders>
              <w:top w:val="nil"/>
              <w:left w:val="nil"/>
              <w:bottom w:val="nil"/>
              <w:right w:val="nil"/>
            </w:tcBorders>
            <w:tcMar>
              <w:top w:w="100" w:type="dxa"/>
              <w:left w:w="100" w:type="dxa"/>
              <w:bottom w:w="100" w:type="dxa"/>
              <w:right w:w="100" w:type="dxa"/>
            </w:tcMar>
          </w:tcPr>
          <w:p w14:paraId="7EB26773" w14:textId="77777777" w:rsidR="003B261E" w:rsidRDefault="00000000">
            <w:r>
              <w:t>int64</w:t>
            </w:r>
          </w:p>
        </w:tc>
        <w:tc>
          <w:tcPr>
            <w:tcW w:w="936" w:type="dxa"/>
            <w:tcBorders>
              <w:top w:val="nil"/>
              <w:left w:val="nil"/>
              <w:bottom w:val="nil"/>
              <w:right w:val="nil"/>
            </w:tcBorders>
            <w:shd w:val="clear" w:color="auto" w:fill="FFF5F0"/>
            <w:tcMar>
              <w:top w:w="100" w:type="dxa"/>
              <w:left w:w="100" w:type="dxa"/>
              <w:bottom w:w="100" w:type="dxa"/>
              <w:right w:w="100" w:type="dxa"/>
            </w:tcMar>
          </w:tcPr>
          <w:p w14:paraId="1D379EBD"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79D18B27" w14:textId="77777777" w:rsidR="003B261E" w:rsidRDefault="00000000">
            <w:r>
              <w:t>9</w:t>
            </w:r>
          </w:p>
        </w:tc>
        <w:tc>
          <w:tcPr>
            <w:tcW w:w="1243" w:type="dxa"/>
            <w:tcBorders>
              <w:top w:val="nil"/>
              <w:left w:val="nil"/>
              <w:bottom w:val="nil"/>
              <w:right w:val="nil"/>
            </w:tcBorders>
            <w:tcMar>
              <w:top w:w="100" w:type="dxa"/>
              <w:left w:w="100" w:type="dxa"/>
              <w:bottom w:w="100" w:type="dxa"/>
              <w:right w:w="100" w:type="dxa"/>
            </w:tcMar>
          </w:tcPr>
          <w:p w14:paraId="76D456D8" w14:textId="77777777" w:rsidR="003B261E" w:rsidRDefault="00000000">
            <w:r>
              <w:t>0.000000</w:t>
            </w:r>
          </w:p>
        </w:tc>
        <w:tc>
          <w:tcPr>
            <w:tcW w:w="1444" w:type="dxa"/>
            <w:tcBorders>
              <w:top w:val="nil"/>
              <w:left w:val="nil"/>
              <w:bottom w:val="nil"/>
              <w:right w:val="nil"/>
            </w:tcBorders>
            <w:tcMar>
              <w:top w:w="100" w:type="dxa"/>
              <w:left w:w="100" w:type="dxa"/>
              <w:bottom w:w="100" w:type="dxa"/>
              <w:right w:w="100" w:type="dxa"/>
            </w:tcMar>
          </w:tcPr>
          <w:p w14:paraId="4B148A17" w14:textId="77777777" w:rsidR="003B261E" w:rsidRDefault="00000000">
            <w:r>
              <w:t>362.000000</w:t>
            </w:r>
          </w:p>
        </w:tc>
        <w:tc>
          <w:tcPr>
            <w:tcW w:w="1716" w:type="dxa"/>
            <w:tcBorders>
              <w:top w:val="nil"/>
              <w:left w:val="nil"/>
              <w:bottom w:val="nil"/>
              <w:right w:val="nil"/>
            </w:tcBorders>
            <w:tcMar>
              <w:top w:w="100" w:type="dxa"/>
              <w:left w:w="100" w:type="dxa"/>
              <w:bottom w:w="100" w:type="dxa"/>
              <w:right w:w="100" w:type="dxa"/>
            </w:tcMar>
          </w:tcPr>
          <w:p w14:paraId="6E02644D" w14:textId="77777777" w:rsidR="003B261E" w:rsidRDefault="00000000">
            <w:r>
              <w:t>Column has 207 outliers greater than upper bound (126.50) or lower than lower bound(-61.50). Cap them or remove them.</w:t>
            </w:r>
          </w:p>
        </w:tc>
      </w:tr>
      <w:tr w:rsidR="003B261E" w14:paraId="718CCE89" w14:textId="77777777">
        <w:trPr>
          <w:trHeight w:val="2825"/>
        </w:trPr>
        <w:tc>
          <w:tcPr>
            <w:tcW w:w="2023" w:type="dxa"/>
            <w:tcBorders>
              <w:top w:val="nil"/>
              <w:left w:val="nil"/>
              <w:bottom w:val="nil"/>
              <w:right w:val="nil"/>
            </w:tcBorders>
            <w:tcMar>
              <w:top w:w="100" w:type="dxa"/>
              <w:left w:w="100" w:type="dxa"/>
              <w:bottom w:w="100" w:type="dxa"/>
              <w:right w:w="100" w:type="dxa"/>
            </w:tcMar>
          </w:tcPr>
          <w:p w14:paraId="561762B7" w14:textId="77777777" w:rsidR="003B261E" w:rsidRDefault="00000000">
            <w:pPr>
              <w:jc w:val="center"/>
            </w:pPr>
            <w:r>
              <w:rPr>
                <w:b/>
              </w:rPr>
              <w:t>NumDealsPurchases</w:t>
            </w:r>
          </w:p>
        </w:tc>
        <w:tc>
          <w:tcPr>
            <w:tcW w:w="759" w:type="dxa"/>
            <w:tcBorders>
              <w:top w:val="nil"/>
              <w:left w:val="nil"/>
              <w:bottom w:val="nil"/>
              <w:right w:val="nil"/>
            </w:tcBorders>
            <w:tcMar>
              <w:top w:w="100" w:type="dxa"/>
              <w:left w:w="100" w:type="dxa"/>
              <w:bottom w:w="100" w:type="dxa"/>
              <w:right w:w="100" w:type="dxa"/>
            </w:tcMar>
          </w:tcPr>
          <w:p w14:paraId="5A32D7A0" w14:textId="77777777" w:rsidR="003B261E" w:rsidRDefault="00000000">
            <w:r>
              <w:t>int64</w:t>
            </w:r>
          </w:p>
        </w:tc>
        <w:tc>
          <w:tcPr>
            <w:tcW w:w="936" w:type="dxa"/>
            <w:tcBorders>
              <w:top w:val="nil"/>
              <w:left w:val="nil"/>
              <w:bottom w:val="nil"/>
              <w:right w:val="nil"/>
            </w:tcBorders>
            <w:shd w:val="clear" w:color="auto" w:fill="FFF5F0"/>
            <w:tcMar>
              <w:top w:w="100" w:type="dxa"/>
              <w:left w:w="100" w:type="dxa"/>
              <w:bottom w:w="100" w:type="dxa"/>
              <w:right w:w="100" w:type="dxa"/>
            </w:tcMar>
          </w:tcPr>
          <w:p w14:paraId="6B870A76"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36A93BF1" w14:textId="77777777" w:rsidR="003B261E" w:rsidRDefault="00000000">
            <w:r>
              <w:t>0</w:t>
            </w:r>
          </w:p>
        </w:tc>
        <w:tc>
          <w:tcPr>
            <w:tcW w:w="1243" w:type="dxa"/>
            <w:tcBorders>
              <w:top w:val="nil"/>
              <w:left w:val="nil"/>
              <w:bottom w:val="nil"/>
              <w:right w:val="nil"/>
            </w:tcBorders>
            <w:tcMar>
              <w:top w:w="100" w:type="dxa"/>
              <w:left w:w="100" w:type="dxa"/>
              <w:bottom w:w="100" w:type="dxa"/>
              <w:right w:w="100" w:type="dxa"/>
            </w:tcMar>
          </w:tcPr>
          <w:p w14:paraId="156D55C2" w14:textId="77777777" w:rsidR="003B261E" w:rsidRDefault="00000000">
            <w:r>
              <w:t>0.000000</w:t>
            </w:r>
          </w:p>
        </w:tc>
        <w:tc>
          <w:tcPr>
            <w:tcW w:w="1444" w:type="dxa"/>
            <w:tcBorders>
              <w:top w:val="nil"/>
              <w:left w:val="nil"/>
              <w:bottom w:val="nil"/>
              <w:right w:val="nil"/>
            </w:tcBorders>
            <w:tcMar>
              <w:top w:w="100" w:type="dxa"/>
              <w:left w:w="100" w:type="dxa"/>
              <w:bottom w:w="100" w:type="dxa"/>
              <w:right w:w="100" w:type="dxa"/>
            </w:tcMar>
          </w:tcPr>
          <w:p w14:paraId="1E7FB8B6" w14:textId="77777777" w:rsidR="003B261E" w:rsidRDefault="00000000">
            <w:r>
              <w:t>15.000000</w:t>
            </w:r>
          </w:p>
        </w:tc>
        <w:tc>
          <w:tcPr>
            <w:tcW w:w="1716" w:type="dxa"/>
            <w:tcBorders>
              <w:top w:val="nil"/>
              <w:left w:val="nil"/>
              <w:bottom w:val="nil"/>
              <w:right w:val="nil"/>
            </w:tcBorders>
            <w:tcMar>
              <w:top w:w="100" w:type="dxa"/>
              <w:left w:w="100" w:type="dxa"/>
              <w:bottom w:w="100" w:type="dxa"/>
              <w:right w:w="100" w:type="dxa"/>
            </w:tcMar>
          </w:tcPr>
          <w:p w14:paraId="24DDF1AA" w14:textId="77777777" w:rsidR="003B261E" w:rsidRDefault="00000000">
            <w:r>
              <w:t>Column has 86 outliers greater than upper bound (6.00) or lower than lower bound(-2.00). Cap them or remove them.</w:t>
            </w:r>
          </w:p>
        </w:tc>
      </w:tr>
      <w:tr w:rsidR="003B261E" w14:paraId="39835B75" w14:textId="77777777">
        <w:trPr>
          <w:trHeight w:val="2825"/>
        </w:trPr>
        <w:tc>
          <w:tcPr>
            <w:tcW w:w="2023" w:type="dxa"/>
            <w:tcBorders>
              <w:top w:val="nil"/>
              <w:left w:val="nil"/>
              <w:bottom w:val="nil"/>
              <w:right w:val="nil"/>
            </w:tcBorders>
            <w:tcMar>
              <w:top w:w="100" w:type="dxa"/>
              <w:left w:w="100" w:type="dxa"/>
              <w:bottom w:w="100" w:type="dxa"/>
              <w:right w:w="100" w:type="dxa"/>
            </w:tcMar>
          </w:tcPr>
          <w:p w14:paraId="41DC5E6C" w14:textId="77777777" w:rsidR="003B261E" w:rsidRDefault="00000000">
            <w:pPr>
              <w:jc w:val="center"/>
            </w:pPr>
            <w:r>
              <w:rPr>
                <w:b/>
              </w:rPr>
              <w:lastRenderedPageBreak/>
              <w:t>NumWebPurchases</w:t>
            </w:r>
          </w:p>
        </w:tc>
        <w:tc>
          <w:tcPr>
            <w:tcW w:w="759" w:type="dxa"/>
            <w:tcBorders>
              <w:top w:val="nil"/>
              <w:left w:val="nil"/>
              <w:bottom w:val="nil"/>
              <w:right w:val="nil"/>
            </w:tcBorders>
            <w:tcMar>
              <w:top w:w="100" w:type="dxa"/>
              <w:left w:w="100" w:type="dxa"/>
              <w:bottom w:w="100" w:type="dxa"/>
              <w:right w:w="100" w:type="dxa"/>
            </w:tcMar>
          </w:tcPr>
          <w:p w14:paraId="3E1F2A6E" w14:textId="77777777" w:rsidR="003B261E" w:rsidRDefault="00000000">
            <w:r>
              <w:t>int64</w:t>
            </w:r>
          </w:p>
        </w:tc>
        <w:tc>
          <w:tcPr>
            <w:tcW w:w="936" w:type="dxa"/>
            <w:tcBorders>
              <w:top w:val="nil"/>
              <w:left w:val="nil"/>
              <w:bottom w:val="nil"/>
              <w:right w:val="nil"/>
            </w:tcBorders>
            <w:shd w:val="clear" w:color="auto" w:fill="FFF5F0"/>
            <w:tcMar>
              <w:top w:w="100" w:type="dxa"/>
              <w:left w:w="100" w:type="dxa"/>
              <w:bottom w:w="100" w:type="dxa"/>
              <w:right w:w="100" w:type="dxa"/>
            </w:tcMar>
          </w:tcPr>
          <w:p w14:paraId="4CAB8598"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6B30E492" w14:textId="77777777" w:rsidR="003B261E" w:rsidRDefault="00000000">
            <w:r>
              <w:t>0</w:t>
            </w:r>
          </w:p>
        </w:tc>
        <w:tc>
          <w:tcPr>
            <w:tcW w:w="1243" w:type="dxa"/>
            <w:tcBorders>
              <w:top w:val="nil"/>
              <w:left w:val="nil"/>
              <w:bottom w:val="nil"/>
              <w:right w:val="nil"/>
            </w:tcBorders>
            <w:tcMar>
              <w:top w:w="100" w:type="dxa"/>
              <w:left w:w="100" w:type="dxa"/>
              <w:bottom w:w="100" w:type="dxa"/>
              <w:right w:w="100" w:type="dxa"/>
            </w:tcMar>
          </w:tcPr>
          <w:p w14:paraId="4DBD9266" w14:textId="77777777" w:rsidR="003B261E" w:rsidRDefault="00000000">
            <w:r>
              <w:t>0.000000</w:t>
            </w:r>
          </w:p>
        </w:tc>
        <w:tc>
          <w:tcPr>
            <w:tcW w:w="1444" w:type="dxa"/>
            <w:tcBorders>
              <w:top w:val="nil"/>
              <w:left w:val="nil"/>
              <w:bottom w:val="nil"/>
              <w:right w:val="nil"/>
            </w:tcBorders>
            <w:tcMar>
              <w:top w:w="100" w:type="dxa"/>
              <w:left w:w="100" w:type="dxa"/>
              <w:bottom w:w="100" w:type="dxa"/>
              <w:right w:w="100" w:type="dxa"/>
            </w:tcMar>
          </w:tcPr>
          <w:p w14:paraId="7CA6397A" w14:textId="77777777" w:rsidR="003B261E" w:rsidRDefault="00000000">
            <w:r>
              <w:t>27.000000</w:t>
            </w:r>
          </w:p>
        </w:tc>
        <w:tc>
          <w:tcPr>
            <w:tcW w:w="1716" w:type="dxa"/>
            <w:tcBorders>
              <w:top w:val="nil"/>
              <w:left w:val="nil"/>
              <w:bottom w:val="nil"/>
              <w:right w:val="nil"/>
            </w:tcBorders>
            <w:tcMar>
              <w:top w:w="100" w:type="dxa"/>
              <w:left w:w="100" w:type="dxa"/>
              <w:bottom w:w="100" w:type="dxa"/>
              <w:right w:w="100" w:type="dxa"/>
            </w:tcMar>
          </w:tcPr>
          <w:p w14:paraId="0FF80924" w14:textId="77777777" w:rsidR="003B261E" w:rsidRDefault="00000000">
            <w:r>
              <w:t>Column has 4 outliers greater than upper bound (12.00) or lower than lower bound(-4.00). Cap them or remove them.</w:t>
            </w:r>
          </w:p>
        </w:tc>
      </w:tr>
      <w:tr w:rsidR="003B261E" w14:paraId="3F671CC2" w14:textId="77777777">
        <w:trPr>
          <w:trHeight w:val="2825"/>
        </w:trPr>
        <w:tc>
          <w:tcPr>
            <w:tcW w:w="2023" w:type="dxa"/>
            <w:tcBorders>
              <w:top w:val="nil"/>
              <w:left w:val="nil"/>
              <w:bottom w:val="nil"/>
              <w:right w:val="nil"/>
            </w:tcBorders>
            <w:tcMar>
              <w:top w:w="100" w:type="dxa"/>
              <w:left w:w="100" w:type="dxa"/>
              <w:bottom w:w="100" w:type="dxa"/>
              <w:right w:w="100" w:type="dxa"/>
            </w:tcMar>
          </w:tcPr>
          <w:p w14:paraId="7F5865E0" w14:textId="77777777" w:rsidR="003B261E" w:rsidRDefault="00000000">
            <w:pPr>
              <w:jc w:val="center"/>
            </w:pPr>
            <w:r>
              <w:rPr>
                <w:b/>
              </w:rPr>
              <w:t>NumCatalogPurchases</w:t>
            </w:r>
          </w:p>
        </w:tc>
        <w:tc>
          <w:tcPr>
            <w:tcW w:w="759" w:type="dxa"/>
            <w:tcBorders>
              <w:top w:val="nil"/>
              <w:left w:val="nil"/>
              <w:bottom w:val="nil"/>
              <w:right w:val="nil"/>
            </w:tcBorders>
            <w:tcMar>
              <w:top w:w="100" w:type="dxa"/>
              <w:left w:w="100" w:type="dxa"/>
              <w:bottom w:w="100" w:type="dxa"/>
              <w:right w:w="100" w:type="dxa"/>
            </w:tcMar>
          </w:tcPr>
          <w:p w14:paraId="7D49426D" w14:textId="77777777" w:rsidR="003B261E" w:rsidRDefault="00000000">
            <w:r>
              <w:t>int64</w:t>
            </w:r>
          </w:p>
        </w:tc>
        <w:tc>
          <w:tcPr>
            <w:tcW w:w="936" w:type="dxa"/>
            <w:tcBorders>
              <w:top w:val="nil"/>
              <w:left w:val="nil"/>
              <w:bottom w:val="nil"/>
              <w:right w:val="nil"/>
            </w:tcBorders>
            <w:shd w:val="clear" w:color="auto" w:fill="FFF5F0"/>
            <w:tcMar>
              <w:top w:w="100" w:type="dxa"/>
              <w:left w:w="100" w:type="dxa"/>
              <w:bottom w:w="100" w:type="dxa"/>
              <w:right w:w="100" w:type="dxa"/>
            </w:tcMar>
          </w:tcPr>
          <w:p w14:paraId="7E8639C4"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7E63233D" w14:textId="77777777" w:rsidR="003B261E" w:rsidRDefault="00000000">
            <w:r>
              <w:t>0</w:t>
            </w:r>
          </w:p>
        </w:tc>
        <w:tc>
          <w:tcPr>
            <w:tcW w:w="1243" w:type="dxa"/>
            <w:tcBorders>
              <w:top w:val="nil"/>
              <w:left w:val="nil"/>
              <w:bottom w:val="nil"/>
              <w:right w:val="nil"/>
            </w:tcBorders>
            <w:tcMar>
              <w:top w:w="100" w:type="dxa"/>
              <w:left w:w="100" w:type="dxa"/>
              <w:bottom w:w="100" w:type="dxa"/>
              <w:right w:w="100" w:type="dxa"/>
            </w:tcMar>
          </w:tcPr>
          <w:p w14:paraId="3C4BD1EC" w14:textId="77777777" w:rsidR="003B261E" w:rsidRDefault="00000000">
            <w:r>
              <w:t>0.000000</w:t>
            </w:r>
          </w:p>
        </w:tc>
        <w:tc>
          <w:tcPr>
            <w:tcW w:w="1444" w:type="dxa"/>
            <w:tcBorders>
              <w:top w:val="nil"/>
              <w:left w:val="nil"/>
              <w:bottom w:val="nil"/>
              <w:right w:val="nil"/>
            </w:tcBorders>
            <w:tcMar>
              <w:top w:w="100" w:type="dxa"/>
              <w:left w:w="100" w:type="dxa"/>
              <w:bottom w:w="100" w:type="dxa"/>
              <w:right w:w="100" w:type="dxa"/>
            </w:tcMar>
          </w:tcPr>
          <w:p w14:paraId="43C120D4" w14:textId="77777777" w:rsidR="003B261E" w:rsidRDefault="00000000">
            <w:r>
              <w:t>28.000000</w:t>
            </w:r>
          </w:p>
        </w:tc>
        <w:tc>
          <w:tcPr>
            <w:tcW w:w="1716" w:type="dxa"/>
            <w:tcBorders>
              <w:top w:val="nil"/>
              <w:left w:val="nil"/>
              <w:bottom w:val="nil"/>
              <w:right w:val="nil"/>
            </w:tcBorders>
            <w:tcMar>
              <w:top w:w="100" w:type="dxa"/>
              <w:left w:w="100" w:type="dxa"/>
              <w:bottom w:w="100" w:type="dxa"/>
              <w:right w:w="100" w:type="dxa"/>
            </w:tcMar>
          </w:tcPr>
          <w:p w14:paraId="6315338A" w14:textId="77777777" w:rsidR="003B261E" w:rsidRDefault="00000000">
            <w:r>
              <w:t>Column has 23 outliers greater than upper bound (10.00) or lower than lower bound(-6.00). Cap them or remove them.</w:t>
            </w:r>
          </w:p>
        </w:tc>
      </w:tr>
      <w:tr w:rsidR="003B261E" w14:paraId="7326DC4C" w14:textId="77777777">
        <w:trPr>
          <w:trHeight w:val="560"/>
        </w:trPr>
        <w:tc>
          <w:tcPr>
            <w:tcW w:w="2023" w:type="dxa"/>
            <w:tcBorders>
              <w:top w:val="nil"/>
              <w:left w:val="nil"/>
              <w:bottom w:val="nil"/>
              <w:right w:val="nil"/>
            </w:tcBorders>
            <w:tcMar>
              <w:top w:w="100" w:type="dxa"/>
              <w:left w:w="100" w:type="dxa"/>
              <w:bottom w:w="100" w:type="dxa"/>
              <w:right w:w="100" w:type="dxa"/>
            </w:tcMar>
          </w:tcPr>
          <w:p w14:paraId="71C72055" w14:textId="77777777" w:rsidR="003B261E" w:rsidRDefault="00000000">
            <w:pPr>
              <w:jc w:val="center"/>
            </w:pPr>
            <w:r>
              <w:rPr>
                <w:b/>
              </w:rPr>
              <w:t>NumStorePurchases</w:t>
            </w:r>
          </w:p>
        </w:tc>
        <w:tc>
          <w:tcPr>
            <w:tcW w:w="759" w:type="dxa"/>
            <w:tcBorders>
              <w:top w:val="nil"/>
              <w:left w:val="nil"/>
              <w:bottom w:val="nil"/>
              <w:right w:val="nil"/>
            </w:tcBorders>
            <w:tcMar>
              <w:top w:w="100" w:type="dxa"/>
              <w:left w:w="100" w:type="dxa"/>
              <w:bottom w:w="100" w:type="dxa"/>
              <w:right w:w="100" w:type="dxa"/>
            </w:tcMar>
          </w:tcPr>
          <w:p w14:paraId="7F303F42" w14:textId="77777777" w:rsidR="003B261E" w:rsidRDefault="00000000">
            <w:r>
              <w:t>int64</w:t>
            </w:r>
          </w:p>
        </w:tc>
        <w:tc>
          <w:tcPr>
            <w:tcW w:w="936" w:type="dxa"/>
            <w:tcBorders>
              <w:top w:val="nil"/>
              <w:left w:val="nil"/>
              <w:bottom w:val="nil"/>
              <w:right w:val="nil"/>
            </w:tcBorders>
            <w:shd w:val="clear" w:color="auto" w:fill="FFF5F0"/>
            <w:tcMar>
              <w:top w:w="100" w:type="dxa"/>
              <w:left w:w="100" w:type="dxa"/>
              <w:bottom w:w="100" w:type="dxa"/>
              <w:right w:w="100" w:type="dxa"/>
            </w:tcMar>
          </w:tcPr>
          <w:p w14:paraId="78F7B3D8"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51BB62D3" w14:textId="77777777" w:rsidR="003B261E" w:rsidRDefault="00000000">
            <w:r>
              <w:t>0</w:t>
            </w:r>
          </w:p>
        </w:tc>
        <w:tc>
          <w:tcPr>
            <w:tcW w:w="1243" w:type="dxa"/>
            <w:tcBorders>
              <w:top w:val="nil"/>
              <w:left w:val="nil"/>
              <w:bottom w:val="nil"/>
              <w:right w:val="nil"/>
            </w:tcBorders>
            <w:tcMar>
              <w:top w:w="100" w:type="dxa"/>
              <w:left w:w="100" w:type="dxa"/>
              <w:bottom w:w="100" w:type="dxa"/>
              <w:right w:w="100" w:type="dxa"/>
            </w:tcMar>
          </w:tcPr>
          <w:p w14:paraId="1CCB0E26" w14:textId="77777777" w:rsidR="003B261E" w:rsidRDefault="00000000">
            <w:r>
              <w:t>0.000000</w:t>
            </w:r>
          </w:p>
        </w:tc>
        <w:tc>
          <w:tcPr>
            <w:tcW w:w="1444" w:type="dxa"/>
            <w:tcBorders>
              <w:top w:val="nil"/>
              <w:left w:val="nil"/>
              <w:bottom w:val="nil"/>
              <w:right w:val="nil"/>
            </w:tcBorders>
            <w:tcMar>
              <w:top w:w="100" w:type="dxa"/>
              <w:left w:w="100" w:type="dxa"/>
              <w:bottom w:w="100" w:type="dxa"/>
              <w:right w:w="100" w:type="dxa"/>
            </w:tcMar>
          </w:tcPr>
          <w:p w14:paraId="34EA84F2" w14:textId="77777777" w:rsidR="003B261E" w:rsidRDefault="00000000">
            <w:r>
              <w:t>13.000000</w:t>
            </w:r>
          </w:p>
        </w:tc>
        <w:tc>
          <w:tcPr>
            <w:tcW w:w="1716" w:type="dxa"/>
            <w:tcBorders>
              <w:top w:val="nil"/>
              <w:left w:val="nil"/>
              <w:bottom w:val="nil"/>
              <w:right w:val="nil"/>
            </w:tcBorders>
            <w:tcMar>
              <w:top w:w="100" w:type="dxa"/>
              <w:left w:w="100" w:type="dxa"/>
              <w:bottom w:w="100" w:type="dxa"/>
              <w:right w:w="100" w:type="dxa"/>
            </w:tcMar>
          </w:tcPr>
          <w:p w14:paraId="23FB1A26" w14:textId="77777777" w:rsidR="003B261E" w:rsidRDefault="00000000">
            <w:r>
              <w:t>No issue</w:t>
            </w:r>
          </w:p>
        </w:tc>
      </w:tr>
      <w:tr w:rsidR="003B261E" w14:paraId="0A89CD51" w14:textId="77777777">
        <w:trPr>
          <w:trHeight w:val="2825"/>
        </w:trPr>
        <w:tc>
          <w:tcPr>
            <w:tcW w:w="2023" w:type="dxa"/>
            <w:tcBorders>
              <w:top w:val="nil"/>
              <w:left w:val="nil"/>
              <w:bottom w:val="nil"/>
              <w:right w:val="nil"/>
            </w:tcBorders>
            <w:tcMar>
              <w:top w:w="100" w:type="dxa"/>
              <w:left w:w="100" w:type="dxa"/>
              <w:bottom w:w="100" w:type="dxa"/>
              <w:right w:w="100" w:type="dxa"/>
            </w:tcMar>
          </w:tcPr>
          <w:p w14:paraId="34DE4E2A" w14:textId="77777777" w:rsidR="003B261E" w:rsidRDefault="00000000">
            <w:pPr>
              <w:jc w:val="center"/>
            </w:pPr>
            <w:r>
              <w:rPr>
                <w:b/>
              </w:rPr>
              <w:t>NumWebVisitsMonth</w:t>
            </w:r>
          </w:p>
        </w:tc>
        <w:tc>
          <w:tcPr>
            <w:tcW w:w="759" w:type="dxa"/>
            <w:tcBorders>
              <w:top w:val="nil"/>
              <w:left w:val="nil"/>
              <w:bottom w:val="nil"/>
              <w:right w:val="nil"/>
            </w:tcBorders>
            <w:tcMar>
              <w:top w:w="100" w:type="dxa"/>
              <w:left w:w="100" w:type="dxa"/>
              <w:bottom w:w="100" w:type="dxa"/>
              <w:right w:w="100" w:type="dxa"/>
            </w:tcMar>
          </w:tcPr>
          <w:p w14:paraId="4F697327" w14:textId="77777777" w:rsidR="003B261E" w:rsidRDefault="00000000">
            <w:r>
              <w:t>int64</w:t>
            </w:r>
          </w:p>
        </w:tc>
        <w:tc>
          <w:tcPr>
            <w:tcW w:w="936" w:type="dxa"/>
            <w:tcBorders>
              <w:top w:val="nil"/>
              <w:left w:val="nil"/>
              <w:bottom w:val="nil"/>
              <w:right w:val="nil"/>
            </w:tcBorders>
            <w:shd w:val="clear" w:color="auto" w:fill="FFF5F0"/>
            <w:tcMar>
              <w:top w:w="100" w:type="dxa"/>
              <w:left w:w="100" w:type="dxa"/>
              <w:bottom w:w="100" w:type="dxa"/>
              <w:right w:w="100" w:type="dxa"/>
            </w:tcMar>
          </w:tcPr>
          <w:p w14:paraId="1B738D77"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3B06D018" w14:textId="77777777" w:rsidR="003B261E" w:rsidRDefault="00000000">
            <w:r>
              <w:t>0</w:t>
            </w:r>
          </w:p>
        </w:tc>
        <w:tc>
          <w:tcPr>
            <w:tcW w:w="1243" w:type="dxa"/>
            <w:tcBorders>
              <w:top w:val="nil"/>
              <w:left w:val="nil"/>
              <w:bottom w:val="nil"/>
              <w:right w:val="nil"/>
            </w:tcBorders>
            <w:tcMar>
              <w:top w:w="100" w:type="dxa"/>
              <w:left w:w="100" w:type="dxa"/>
              <w:bottom w:w="100" w:type="dxa"/>
              <w:right w:w="100" w:type="dxa"/>
            </w:tcMar>
          </w:tcPr>
          <w:p w14:paraId="0F69F599" w14:textId="77777777" w:rsidR="003B261E" w:rsidRDefault="00000000">
            <w:r>
              <w:t>0.000000</w:t>
            </w:r>
          </w:p>
        </w:tc>
        <w:tc>
          <w:tcPr>
            <w:tcW w:w="1444" w:type="dxa"/>
            <w:tcBorders>
              <w:top w:val="nil"/>
              <w:left w:val="nil"/>
              <w:bottom w:val="nil"/>
              <w:right w:val="nil"/>
            </w:tcBorders>
            <w:tcMar>
              <w:top w:w="100" w:type="dxa"/>
              <w:left w:w="100" w:type="dxa"/>
              <w:bottom w:w="100" w:type="dxa"/>
              <w:right w:w="100" w:type="dxa"/>
            </w:tcMar>
          </w:tcPr>
          <w:p w14:paraId="6EFFAFFE" w14:textId="77777777" w:rsidR="003B261E" w:rsidRDefault="00000000">
            <w:r>
              <w:t>20.000000</w:t>
            </w:r>
          </w:p>
        </w:tc>
        <w:tc>
          <w:tcPr>
            <w:tcW w:w="1716" w:type="dxa"/>
            <w:tcBorders>
              <w:top w:val="nil"/>
              <w:left w:val="nil"/>
              <w:bottom w:val="nil"/>
              <w:right w:val="nil"/>
            </w:tcBorders>
            <w:tcMar>
              <w:top w:w="100" w:type="dxa"/>
              <w:left w:w="100" w:type="dxa"/>
              <w:bottom w:w="100" w:type="dxa"/>
              <w:right w:w="100" w:type="dxa"/>
            </w:tcMar>
          </w:tcPr>
          <w:p w14:paraId="620F9311" w14:textId="77777777" w:rsidR="003B261E" w:rsidRDefault="00000000">
            <w:r>
              <w:t>Column has 8 outliers greater than upper bound (13.00) or lower than lower bound(-3.00). Cap them or remove them.</w:t>
            </w:r>
          </w:p>
        </w:tc>
      </w:tr>
      <w:tr w:rsidR="003B261E" w14:paraId="7787AB21" w14:textId="77777777">
        <w:trPr>
          <w:trHeight w:val="560"/>
        </w:trPr>
        <w:tc>
          <w:tcPr>
            <w:tcW w:w="2023" w:type="dxa"/>
            <w:tcBorders>
              <w:top w:val="nil"/>
              <w:left w:val="nil"/>
              <w:bottom w:val="nil"/>
              <w:right w:val="nil"/>
            </w:tcBorders>
            <w:tcMar>
              <w:top w:w="100" w:type="dxa"/>
              <w:left w:w="100" w:type="dxa"/>
              <w:bottom w:w="100" w:type="dxa"/>
              <w:right w:w="100" w:type="dxa"/>
            </w:tcMar>
          </w:tcPr>
          <w:p w14:paraId="6396639B" w14:textId="77777777" w:rsidR="003B261E" w:rsidRDefault="00000000">
            <w:pPr>
              <w:jc w:val="center"/>
            </w:pPr>
            <w:r>
              <w:rPr>
                <w:b/>
              </w:rPr>
              <w:t>AcceptedCmp3</w:t>
            </w:r>
          </w:p>
        </w:tc>
        <w:tc>
          <w:tcPr>
            <w:tcW w:w="759" w:type="dxa"/>
            <w:tcBorders>
              <w:top w:val="nil"/>
              <w:left w:val="nil"/>
              <w:bottom w:val="nil"/>
              <w:right w:val="nil"/>
            </w:tcBorders>
            <w:tcMar>
              <w:top w:w="100" w:type="dxa"/>
              <w:left w:w="100" w:type="dxa"/>
              <w:bottom w:w="100" w:type="dxa"/>
              <w:right w:w="100" w:type="dxa"/>
            </w:tcMar>
          </w:tcPr>
          <w:p w14:paraId="1B782094" w14:textId="77777777" w:rsidR="003B261E" w:rsidRDefault="00000000">
            <w:r>
              <w:t>int64</w:t>
            </w:r>
          </w:p>
        </w:tc>
        <w:tc>
          <w:tcPr>
            <w:tcW w:w="936" w:type="dxa"/>
            <w:tcBorders>
              <w:top w:val="nil"/>
              <w:left w:val="nil"/>
              <w:bottom w:val="nil"/>
              <w:right w:val="nil"/>
            </w:tcBorders>
            <w:shd w:val="clear" w:color="auto" w:fill="FFF5F0"/>
            <w:tcMar>
              <w:top w:w="100" w:type="dxa"/>
              <w:left w:w="100" w:type="dxa"/>
              <w:bottom w:w="100" w:type="dxa"/>
              <w:right w:w="100" w:type="dxa"/>
            </w:tcMar>
          </w:tcPr>
          <w:p w14:paraId="6A869D7D"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4954A870" w14:textId="77777777" w:rsidR="003B261E" w:rsidRDefault="00000000">
            <w:r>
              <w:t>0</w:t>
            </w:r>
          </w:p>
        </w:tc>
        <w:tc>
          <w:tcPr>
            <w:tcW w:w="1243" w:type="dxa"/>
            <w:tcBorders>
              <w:top w:val="nil"/>
              <w:left w:val="nil"/>
              <w:bottom w:val="nil"/>
              <w:right w:val="nil"/>
            </w:tcBorders>
            <w:tcMar>
              <w:top w:w="100" w:type="dxa"/>
              <w:left w:w="100" w:type="dxa"/>
              <w:bottom w:w="100" w:type="dxa"/>
              <w:right w:w="100" w:type="dxa"/>
            </w:tcMar>
          </w:tcPr>
          <w:p w14:paraId="4FCEBD55" w14:textId="77777777" w:rsidR="003B261E" w:rsidRDefault="00000000">
            <w:r>
              <w:t>0.000000</w:t>
            </w:r>
          </w:p>
        </w:tc>
        <w:tc>
          <w:tcPr>
            <w:tcW w:w="1444" w:type="dxa"/>
            <w:tcBorders>
              <w:top w:val="nil"/>
              <w:left w:val="nil"/>
              <w:bottom w:val="nil"/>
              <w:right w:val="nil"/>
            </w:tcBorders>
            <w:tcMar>
              <w:top w:w="100" w:type="dxa"/>
              <w:left w:w="100" w:type="dxa"/>
              <w:bottom w:w="100" w:type="dxa"/>
              <w:right w:w="100" w:type="dxa"/>
            </w:tcMar>
          </w:tcPr>
          <w:p w14:paraId="49424E41" w14:textId="77777777" w:rsidR="003B261E" w:rsidRDefault="00000000">
            <w:r>
              <w:t>1.000000</w:t>
            </w:r>
          </w:p>
        </w:tc>
        <w:tc>
          <w:tcPr>
            <w:tcW w:w="1716" w:type="dxa"/>
            <w:tcBorders>
              <w:top w:val="nil"/>
              <w:left w:val="nil"/>
              <w:bottom w:val="nil"/>
              <w:right w:val="nil"/>
            </w:tcBorders>
            <w:tcMar>
              <w:top w:w="100" w:type="dxa"/>
              <w:left w:w="100" w:type="dxa"/>
              <w:bottom w:w="100" w:type="dxa"/>
              <w:right w:w="100" w:type="dxa"/>
            </w:tcMar>
          </w:tcPr>
          <w:p w14:paraId="0FC0EE6E" w14:textId="77777777" w:rsidR="003B261E" w:rsidRDefault="00000000">
            <w:r>
              <w:t>No issue</w:t>
            </w:r>
          </w:p>
        </w:tc>
      </w:tr>
      <w:tr w:rsidR="003B261E" w14:paraId="539E08CE" w14:textId="77777777">
        <w:trPr>
          <w:trHeight w:val="560"/>
        </w:trPr>
        <w:tc>
          <w:tcPr>
            <w:tcW w:w="2023" w:type="dxa"/>
            <w:tcBorders>
              <w:top w:val="nil"/>
              <w:left w:val="nil"/>
              <w:bottom w:val="nil"/>
              <w:right w:val="nil"/>
            </w:tcBorders>
            <w:tcMar>
              <w:top w:w="100" w:type="dxa"/>
              <w:left w:w="100" w:type="dxa"/>
              <w:bottom w:w="100" w:type="dxa"/>
              <w:right w:w="100" w:type="dxa"/>
            </w:tcMar>
          </w:tcPr>
          <w:p w14:paraId="2ABD0188" w14:textId="77777777" w:rsidR="003B261E" w:rsidRDefault="00000000">
            <w:pPr>
              <w:jc w:val="center"/>
            </w:pPr>
            <w:r>
              <w:rPr>
                <w:b/>
              </w:rPr>
              <w:t>AcceptedCmp4</w:t>
            </w:r>
          </w:p>
        </w:tc>
        <w:tc>
          <w:tcPr>
            <w:tcW w:w="759" w:type="dxa"/>
            <w:tcBorders>
              <w:top w:val="nil"/>
              <w:left w:val="nil"/>
              <w:bottom w:val="nil"/>
              <w:right w:val="nil"/>
            </w:tcBorders>
            <w:tcMar>
              <w:top w:w="100" w:type="dxa"/>
              <w:left w:w="100" w:type="dxa"/>
              <w:bottom w:w="100" w:type="dxa"/>
              <w:right w:w="100" w:type="dxa"/>
            </w:tcMar>
          </w:tcPr>
          <w:p w14:paraId="2FF091A7" w14:textId="77777777" w:rsidR="003B261E" w:rsidRDefault="00000000">
            <w:r>
              <w:t>int64</w:t>
            </w:r>
          </w:p>
        </w:tc>
        <w:tc>
          <w:tcPr>
            <w:tcW w:w="936" w:type="dxa"/>
            <w:tcBorders>
              <w:top w:val="nil"/>
              <w:left w:val="nil"/>
              <w:bottom w:val="nil"/>
              <w:right w:val="nil"/>
            </w:tcBorders>
            <w:shd w:val="clear" w:color="auto" w:fill="FFF5F0"/>
            <w:tcMar>
              <w:top w:w="100" w:type="dxa"/>
              <w:left w:w="100" w:type="dxa"/>
              <w:bottom w:w="100" w:type="dxa"/>
              <w:right w:w="100" w:type="dxa"/>
            </w:tcMar>
          </w:tcPr>
          <w:p w14:paraId="3B1085F1"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03EF32F7" w14:textId="77777777" w:rsidR="003B261E" w:rsidRDefault="00000000">
            <w:r>
              <w:t>0</w:t>
            </w:r>
          </w:p>
        </w:tc>
        <w:tc>
          <w:tcPr>
            <w:tcW w:w="1243" w:type="dxa"/>
            <w:tcBorders>
              <w:top w:val="nil"/>
              <w:left w:val="nil"/>
              <w:bottom w:val="nil"/>
              <w:right w:val="nil"/>
            </w:tcBorders>
            <w:tcMar>
              <w:top w:w="100" w:type="dxa"/>
              <w:left w:w="100" w:type="dxa"/>
              <w:bottom w:w="100" w:type="dxa"/>
              <w:right w:w="100" w:type="dxa"/>
            </w:tcMar>
          </w:tcPr>
          <w:p w14:paraId="0A82DAFE" w14:textId="77777777" w:rsidR="003B261E" w:rsidRDefault="00000000">
            <w:r>
              <w:t>0.000000</w:t>
            </w:r>
          </w:p>
        </w:tc>
        <w:tc>
          <w:tcPr>
            <w:tcW w:w="1444" w:type="dxa"/>
            <w:tcBorders>
              <w:top w:val="nil"/>
              <w:left w:val="nil"/>
              <w:bottom w:val="nil"/>
              <w:right w:val="nil"/>
            </w:tcBorders>
            <w:tcMar>
              <w:top w:w="100" w:type="dxa"/>
              <w:left w:w="100" w:type="dxa"/>
              <w:bottom w:w="100" w:type="dxa"/>
              <w:right w:w="100" w:type="dxa"/>
            </w:tcMar>
          </w:tcPr>
          <w:p w14:paraId="5917EAA9" w14:textId="77777777" w:rsidR="003B261E" w:rsidRDefault="00000000">
            <w:r>
              <w:t>1.000000</w:t>
            </w:r>
          </w:p>
        </w:tc>
        <w:tc>
          <w:tcPr>
            <w:tcW w:w="1716" w:type="dxa"/>
            <w:tcBorders>
              <w:top w:val="nil"/>
              <w:left w:val="nil"/>
              <w:bottom w:val="nil"/>
              <w:right w:val="nil"/>
            </w:tcBorders>
            <w:tcMar>
              <w:top w:w="100" w:type="dxa"/>
              <w:left w:w="100" w:type="dxa"/>
              <w:bottom w:w="100" w:type="dxa"/>
              <w:right w:w="100" w:type="dxa"/>
            </w:tcMar>
          </w:tcPr>
          <w:p w14:paraId="05922B91" w14:textId="77777777" w:rsidR="003B261E" w:rsidRDefault="00000000">
            <w:r>
              <w:t>No issue</w:t>
            </w:r>
          </w:p>
        </w:tc>
      </w:tr>
      <w:tr w:rsidR="003B261E" w14:paraId="6E732495" w14:textId="77777777">
        <w:trPr>
          <w:trHeight w:val="560"/>
        </w:trPr>
        <w:tc>
          <w:tcPr>
            <w:tcW w:w="2023" w:type="dxa"/>
            <w:tcBorders>
              <w:top w:val="nil"/>
              <w:left w:val="nil"/>
              <w:bottom w:val="nil"/>
              <w:right w:val="nil"/>
            </w:tcBorders>
            <w:tcMar>
              <w:top w:w="100" w:type="dxa"/>
              <w:left w:w="100" w:type="dxa"/>
              <w:bottom w:w="100" w:type="dxa"/>
              <w:right w:w="100" w:type="dxa"/>
            </w:tcMar>
          </w:tcPr>
          <w:p w14:paraId="70C4AA57" w14:textId="77777777" w:rsidR="003B261E" w:rsidRDefault="00000000">
            <w:pPr>
              <w:jc w:val="center"/>
            </w:pPr>
            <w:r>
              <w:rPr>
                <w:b/>
              </w:rPr>
              <w:t>AcceptedCmp5</w:t>
            </w:r>
          </w:p>
        </w:tc>
        <w:tc>
          <w:tcPr>
            <w:tcW w:w="759" w:type="dxa"/>
            <w:tcBorders>
              <w:top w:val="nil"/>
              <w:left w:val="nil"/>
              <w:bottom w:val="nil"/>
              <w:right w:val="nil"/>
            </w:tcBorders>
            <w:tcMar>
              <w:top w:w="100" w:type="dxa"/>
              <w:left w:w="100" w:type="dxa"/>
              <w:bottom w:w="100" w:type="dxa"/>
              <w:right w:w="100" w:type="dxa"/>
            </w:tcMar>
          </w:tcPr>
          <w:p w14:paraId="43C7ADD6" w14:textId="77777777" w:rsidR="003B261E" w:rsidRDefault="00000000">
            <w:r>
              <w:t>int64</w:t>
            </w:r>
          </w:p>
        </w:tc>
        <w:tc>
          <w:tcPr>
            <w:tcW w:w="936" w:type="dxa"/>
            <w:tcBorders>
              <w:top w:val="nil"/>
              <w:left w:val="nil"/>
              <w:bottom w:val="nil"/>
              <w:right w:val="nil"/>
            </w:tcBorders>
            <w:shd w:val="clear" w:color="auto" w:fill="FFF5F0"/>
            <w:tcMar>
              <w:top w:w="100" w:type="dxa"/>
              <w:left w:w="100" w:type="dxa"/>
              <w:bottom w:w="100" w:type="dxa"/>
              <w:right w:w="100" w:type="dxa"/>
            </w:tcMar>
          </w:tcPr>
          <w:p w14:paraId="5E64C9AD"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5B99D101" w14:textId="77777777" w:rsidR="003B261E" w:rsidRDefault="00000000">
            <w:r>
              <w:t>0</w:t>
            </w:r>
          </w:p>
        </w:tc>
        <w:tc>
          <w:tcPr>
            <w:tcW w:w="1243" w:type="dxa"/>
            <w:tcBorders>
              <w:top w:val="nil"/>
              <w:left w:val="nil"/>
              <w:bottom w:val="nil"/>
              <w:right w:val="nil"/>
            </w:tcBorders>
            <w:tcMar>
              <w:top w:w="100" w:type="dxa"/>
              <w:left w:w="100" w:type="dxa"/>
              <w:bottom w:w="100" w:type="dxa"/>
              <w:right w:w="100" w:type="dxa"/>
            </w:tcMar>
          </w:tcPr>
          <w:p w14:paraId="36F4076E" w14:textId="77777777" w:rsidR="003B261E" w:rsidRDefault="00000000">
            <w:r>
              <w:t>0.000000</w:t>
            </w:r>
          </w:p>
        </w:tc>
        <w:tc>
          <w:tcPr>
            <w:tcW w:w="1444" w:type="dxa"/>
            <w:tcBorders>
              <w:top w:val="nil"/>
              <w:left w:val="nil"/>
              <w:bottom w:val="nil"/>
              <w:right w:val="nil"/>
            </w:tcBorders>
            <w:tcMar>
              <w:top w:w="100" w:type="dxa"/>
              <w:left w:w="100" w:type="dxa"/>
              <w:bottom w:w="100" w:type="dxa"/>
              <w:right w:w="100" w:type="dxa"/>
            </w:tcMar>
          </w:tcPr>
          <w:p w14:paraId="4ACDC84C" w14:textId="77777777" w:rsidR="003B261E" w:rsidRDefault="00000000">
            <w:r>
              <w:t>1.000000</w:t>
            </w:r>
          </w:p>
        </w:tc>
        <w:tc>
          <w:tcPr>
            <w:tcW w:w="1716" w:type="dxa"/>
            <w:tcBorders>
              <w:top w:val="nil"/>
              <w:left w:val="nil"/>
              <w:bottom w:val="nil"/>
              <w:right w:val="nil"/>
            </w:tcBorders>
            <w:tcMar>
              <w:top w:w="100" w:type="dxa"/>
              <w:left w:w="100" w:type="dxa"/>
              <w:bottom w:w="100" w:type="dxa"/>
              <w:right w:w="100" w:type="dxa"/>
            </w:tcMar>
          </w:tcPr>
          <w:p w14:paraId="5389F46F" w14:textId="77777777" w:rsidR="003B261E" w:rsidRDefault="00000000">
            <w:r>
              <w:t>No issue</w:t>
            </w:r>
          </w:p>
        </w:tc>
      </w:tr>
      <w:tr w:rsidR="003B261E" w14:paraId="64AD2510" w14:textId="77777777">
        <w:trPr>
          <w:trHeight w:val="560"/>
        </w:trPr>
        <w:tc>
          <w:tcPr>
            <w:tcW w:w="2023" w:type="dxa"/>
            <w:tcBorders>
              <w:top w:val="nil"/>
              <w:left w:val="nil"/>
              <w:bottom w:val="nil"/>
              <w:right w:val="nil"/>
            </w:tcBorders>
            <w:tcMar>
              <w:top w:w="100" w:type="dxa"/>
              <w:left w:w="100" w:type="dxa"/>
              <w:bottom w:w="100" w:type="dxa"/>
              <w:right w:w="100" w:type="dxa"/>
            </w:tcMar>
          </w:tcPr>
          <w:p w14:paraId="524F554C" w14:textId="77777777" w:rsidR="003B261E" w:rsidRDefault="00000000">
            <w:pPr>
              <w:jc w:val="center"/>
            </w:pPr>
            <w:r>
              <w:rPr>
                <w:b/>
              </w:rPr>
              <w:t>AcceptedCmp1</w:t>
            </w:r>
          </w:p>
        </w:tc>
        <w:tc>
          <w:tcPr>
            <w:tcW w:w="759" w:type="dxa"/>
            <w:tcBorders>
              <w:top w:val="nil"/>
              <w:left w:val="nil"/>
              <w:bottom w:val="nil"/>
              <w:right w:val="nil"/>
            </w:tcBorders>
            <w:tcMar>
              <w:top w:w="100" w:type="dxa"/>
              <w:left w:w="100" w:type="dxa"/>
              <w:bottom w:w="100" w:type="dxa"/>
              <w:right w:w="100" w:type="dxa"/>
            </w:tcMar>
          </w:tcPr>
          <w:p w14:paraId="48883779" w14:textId="77777777" w:rsidR="003B261E" w:rsidRDefault="00000000">
            <w:r>
              <w:t>int64</w:t>
            </w:r>
          </w:p>
        </w:tc>
        <w:tc>
          <w:tcPr>
            <w:tcW w:w="936" w:type="dxa"/>
            <w:tcBorders>
              <w:top w:val="nil"/>
              <w:left w:val="nil"/>
              <w:bottom w:val="nil"/>
              <w:right w:val="nil"/>
            </w:tcBorders>
            <w:shd w:val="clear" w:color="auto" w:fill="FFF5F0"/>
            <w:tcMar>
              <w:top w:w="100" w:type="dxa"/>
              <w:left w:w="100" w:type="dxa"/>
              <w:bottom w:w="100" w:type="dxa"/>
              <w:right w:w="100" w:type="dxa"/>
            </w:tcMar>
          </w:tcPr>
          <w:p w14:paraId="2CC50841"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1DDA83A7" w14:textId="77777777" w:rsidR="003B261E" w:rsidRDefault="00000000">
            <w:r>
              <w:t>0</w:t>
            </w:r>
          </w:p>
        </w:tc>
        <w:tc>
          <w:tcPr>
            <w:tcW w:w="1243" w:type="dxa"/>
            <w:tcBorders>
              <w:top w:val="nil"/>
              <w:left w:val="nil"/>
              <w:bottom w:val="nil"/>
              <w:right w:val="nil"/>
            </w:tcBorders>
            <w:tcMar>
              <w:top w:w="100" w:type="dxa"/>
              <w:left w:w="100" w:type="dxa"/>
              <w:bottom w:w="100" w:type="dxa"/>
              <w:right w:w="100" w:type="dxa"/>
            </w:tcMar>
          </w:tcPr>
          <w:p w14:paraId="62F94F92" w14:textId="77777777" w:rsidR="003B261E" w:rsidRDefault="00000000">
            <w:r>
              <w:t>0.000000</w:t>
            </w:r>
          </w:p>
        </w:tc>
        <w:tc>
          <w:tcPr>
            <w:tcW w:w="1444" w:type="dxa"/>
            <w:tcBorders>
              <w:top w:val="nil"/>
              <w:left w:val="nil"/>
              <w:bottom w:val="nil"/>
              <w:right w:val="nil"/>
            </w:tcBorders>
            <w:tcMar>
              <w:top w:w="100" w:type="dxa"/>
              <w:left w:w="100" w:type="dxa"/>
              <w:bottom w:w="100" w:type="dxa"/>
              <w:right w:w="100" w:type="dxa"/>
            </w:tcMar>
          </w:tcPr>
          <w:p w14:paraId="116E6CD5" w14:textId="77777777" w:rsidR="003B261E" w:rsidRDefault="00000000">
            <w:r>
              <w:t>1.000000</w:t>
            </w:r>
          </w:p>
        </w:tc>
        <w:tc>
          <w:tcPr>
            <w:tcW w:w="1716" w:type="dxa"/>
            <w:tcBorders>
              <w:top w:val="nil"/>
              <w:left w:val="nil"/>
              <w:bottom w:val="nil"/>
              <w:right w:val="nil"/>
            </w:tcBorders>
            <w:tcMar>
              <w:top w:w="100" w:type="dxa"/>
              <w:left w:w="100" w:type="dxa"/>
              <w:bottom w:w="100" w:type="dxa"/>
              <w:right w:w="100" w:type="dxa"/>
            </w:tcMar>
          </w:tcPr>
          <w:p w14:paraId="5451E438" w14:textId="77777777" w:rsidR="003B261E" w:rsidRDefault="00000000">
            <w:r>
              <w:t>No issue</w:t>
            </w:r>
          </w:p>
        </w:tc>
      </w:tr>
      <w:tr w:rsidR="003B261E" w14:paraId="4850613D" w14:textId="77777777">
        <w:trPr>
          <w:trHeight w:val="560"/>
        </w:trPr>
        <w:tc>
          <w:tcPr>
            <w:tcW w:w="2023" w:type="dxa"/>
            <w:tcBorders>
              <w:top w:val="nil"/>
              <w:left w:val="nil"/>
              <w:bottom w:val="nil"/>
              <w:right w:val="nil"/>
            </w:tcBorders>
            <w:tcMar>
              <w:top w:w="100" w:type="dxa"/>
              <w:left w:w="100" w:type="dxa"/>
              <w:bottom w:w="100" w:type="dxa"/>
              <w:right w:w="100" w:type="dxa"/>
            </w:tcMar>
          </w:tcPr>
          <w:p w14:paraId="6173C627" w14:textId="77777777" w:rsidR="003B261E" w:rsidRDefault="00000000">
            <w:pPr>
              <w:jc w:val="center"/>
            </w:pPr>
            <w:r>
              <w:rPr>
                <w:b/>
              </w:rPr>
              <w:t>AcceptedCmp2</w:t>
            </w:r>
          </w:p>
        </w:tc>
        <w:tc>
          <w:tcPr>
            <w:tcW w:w="759" w:type="dxa"/>
            <w:tcBorders>
              <w:top w:val="nil"/>
              <w:left w:val="nil"/>
              <w:bottom w:val="nil"/>
              <w:right w:val="nil"/>
            </w:tcBorders>
            <w:tcMar>
              <w:top w:w="100" w:type="dxa"/>
              <w:left w:w="100" w:type="dxa"/>
              <w:bottom w:w="100" w:type="dxa"/>
              <w:right w:w="100" w:type="dxa"/>
            </w:tcMar>
          </w:tcPr>
          <w:p w14:paraId="3185C339" w14:textId="77777777" w:rsidR="003B261E" w:rsidRDefault="00000000">
            <w:r>
              <w:t>int64</w:t>
            </w:r>
          </w:p>
        </w:tc>
        <w:tc>
          <w:tcPr>
            <w:tcW w:w="936" w:type="dxa"/>
            <w:tcBorders>
              <w:top w:val="nil"/>
              <w:left w:val="nil"/>
              <w:bottom w:val="nil"/>
              <w:right w:val="nil"/>
            </w:tcBorders>
            <w:shd w:val="clear" w:color="auto" w:fill="FFF5F0"/>
            <w:tcMar>
              <w:top w:w="100" w:type="dxa"/>
              <w:left w:w="100" w:type="dxa"/>
              <w:bottom w:w="100" w:type="dxa"/>
              <w:right w:w="100" w:type="dxa"/>
            </w:tcMar>
          </w:tcPr>
          <w:p w14:paraId="739F419D"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3FA5110E" w14:textId="77777777" w:rsidR="003B261E" w:rsidRDefault="00000000">
            <w:r>
              <w:t>0</w:t>
            </w:r>
          </w:p>
        </w:tc>
        <w:tc>
          <w:tcPr>
            <w:tcW w:w="1243" w:type="dxa"/>
            <w:tcBorders>
              <w:top w:val="nil"/>
              <w:left w:val="nil"/>
              <w:bottom w:val="nil"/>
              <w:right w:val="nil"/>
            </w:tcBorders>
            <w:tcMar>
              <w:top w:w="100" w:type="dxa"/>
              <w:left w:w="100" w:type="dxa"/>
              <w:bottom w:w="100" w:type="dxa"/>
              <w:right w:w="100" w:type="dxa"/>
            </w:tcMar>
          </w:tcPr>
          <w:p w14:paraId="3A8C2B04" w14:textId="77777777" w:rsidR="003B261E" w:rsidRDefault="00000000">
            <w:r>
              <w:t>0.000000</w:t>
            </w:r>
          </w:p>
        </w:tc>
        <w:tc>
          <w:tcPr>
            <w:tcW w:w="1444" w:type="dxa"/>
            <w:tcBorders>
              <w:top w:val="nil"/>
              <w:left w:val="nil"/>
              <w:bottom w:val="nil"/>
              <w:right w:val="nil"/>
            </w:tcBorders>
            <w:tcMar>
              <w:top w:w="100" w:type="dxa"/>
              <w:left w:w="100" w:type="dxa"/>
              <w:bottom w:w="100" w:type="dxa"/>
              <w:right w:w="100" w:type="dxa"/>
            </w:tcMar>
          </w:tcPr>
          <w:p w14:paraId="2E5B05A1" w14:textId="77777777" w:rsidR="003B261E" w:rsidRDefault="00000000">
            <w:r>
              <w:t>1.000000</w:t>
            </w:r>
          </w:p>
        </w:tc>
        <w:tc>
          <w:tcPr>
            <w:tcW w:w="1716" w:type="dxa"/>
            <w:tcBorders>
              <w:top w:val="nil"/>
              <w:left w:val="nil"/>
              <w:bottom w:val="nil"/>
              <w:right w:val="nil"/>
            </w:tcBorders>
            <w:tcMar>
              <w:top w:w="100" w:type="dxa"/>
              <w:left w:w="100" w:type="dxa"/>
              <w:bottom w:w="100" w:type="dxa"/>
              <w:right w:w="100" w:type="dxa"/>
            </w:tcMar>
          </w:tcPr>
          <w:p w14:paraId="74F3CEC5" w14:textId="77777777" w:rsidR="003B261E" w:rsidRDefault="00000000">
            <w:r>
              <w:t>No issue</w:t>
            </w:r>
          </w:p>
        </w:tc>
      </w:tr>
      <w:tr w:rsidR="003B261E" w14:paraId="6AFD3A8F" w14:textId="77777777">
        <w:trPr>
          <w:trHeight w:val="560"/>
        </w:trPr>
        <w:tc>
          <w:tcPr>
            <w:tcW w:w="2023" w:type="dxa"/>
            <w:tcBorders>
              <w:top w:val="nil"/>
              <w:left w:val="nil"/>
              <w:bottom w:val="nil"/>
              <w:right w:val="nil"/>
            </w:tcBorders>
            <w:tcMar>
              <w:top w:w="100" w:type="dxa"/>
              <w:left w:w="100" w:type="dxa"/>
              <w:bottom w:w="100" w:type="dxa"/>
              <w:right w:w="100" w:type="dxa"/>
            </w:tcMar>
          </w:tcPr>
          <w:p w14:paraId="4EAF3CCC" w14:textId="77777777" w:rsidR="003B261E" w:rsidRDefault="00000000">
            <w:pPr>
              <w:jc w:val="center"/>
            </w:pPr>
            <w:r>
              <w:rPr>
                <w:b/>
              </w:rPr>
              <w:lastRenderedPageBreak/>
              <w:t>Complain</w:t>
            </w:r>
          </w:p>
        </w:tc>
        <w:tc>
          <w:tcPr>
            <w:tcW w:w="759" w:type="dxa"/>
            <w:tcBorders>
              <w:top w:val="nil"/>
              <w:left w:val="nil"/>
              <w:bottom w:val="nil"/>
              <w:right w:val="nil"/>
            </w:tcBorders>
            <w:tcMar>
              <w:top w:w="100" w:type="dxa"/>
              <w:left w:w="100" w:type="dxa"/>
              <w:bottom w:w="100" w:type="dxa"/>
              <w:right w:w="100" w:type="dxa"/>
            </w:tcMar>
          </w:tcPr>
          <w:p w14:paraId="33BC3D92" w14:textId="77777777" w:rsidR="003B261E" w:rsidRDefault="00000000">
            <w:r>
              <w:t>int64</w:t>
            </w:r>
          </w:p>
        </w:tc>
        <w:tc>
          <w:tcPr>
            <w:tcW w:w="936" w:type="dxa"/>
            <w:tcBorders>
              <w:top w:val="nil"/>
              <w:left w:val="nil"/>
              <w:bottom w:val="nil"/>
              <w:right w:val="nil"/>
            </w:tcBorders>
            <w:shd w:val="clear" w:color="auto" w:fill="FFF5F0"/>
            <w:tcMar>
              <w:top w:w="100" w:type="dxa"/>
              <w:left w:w="100" w:type="dxa"/>
              <w:bottom w:w="100" w:type="dxa"/>
              <w:right w:w="100" w:type="dxa"/>
            </w:tcMar>
          </w:tcPr>
          <w:p w14:paraId="5792CD40"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35D8E778" w14:textId="77777777" w:rsidR="003B261E" w:rsidRDefault="00000000">
            <w:r>
              <w:t>0</w:t>
            </w:r>
          </w:p>
        </w:tc>
        <w:tc>
          <w:tcPr>
            <w:tcW w:w="1243" w:type="dxa"/>
            <w:tcBorders>
              <w:top w:val="nil"/>
              <w:left w:val="nil"/>
              <w:bottom w:val="nil"/>
              <w:right w:val="nil"/>
            </w:tcBorders>
            <w:tcMar>
              <w:top w:w="100" w:type="dxa"/>
              <w:left w:w="100" w:type="dxa"/>
              <w:bottom w:w="100" w:type="dxa"/>
              <w:right w:w="100" w:type="dxa"/>
            </w:tcMar>
          </w:tcPr>
          <w:p w14:paraId="5D34AA8D" w14:textId="77777777" w:rsidR="003B261E" w:rsidRDefault="00000000">
            <w:r>
              <w:t>0.000000</w:t>
            </w:r>
          </w:p>
        </w:tc>
        <w:tc>
          <w:tcPr>
            <w:tcW w:w="1444" w:type="dxa"/>
            <w:tcBorders>
              <w:top w:val="nil"/>
              <w:left w:val="nil"/>
              <w:bottom w:val="nil"/>
              <w:right w:val="nil"/>
            </w:tcBorders>
            <w:tcMar>
              <w:top w:w="100" w:type="dxa"/>
              <w:left w:w="100" w:type="dxa"/>
              <w:bottom w:w="100" w:type="dxa"/>
              <w:right w:w="100" w:type="dxa"/>
            </w:tcMar>
          </w:tcPr>
          <w:p w14:paraId="487FD9C2" w14:textId="77777777" w:rsidR="003B261E" w:rsidRDefault="00000000">
            <w:r>
              <w:t>1.000000</w:t>
            </w:r>
          </w:p>
        </w:tc>
        <w:tc>
          <w:tcPr>
            <w:tcW w:w="1716" w:type="dxa"/>
            <w:tcBorders>
              <w:top w:val="nil"/>
              <w:left w:val="nil"/>
              <w:bottom w:val="nil"/>
              <w:right w:val="nil"/>
            </w:tcBorders>
            <w:tcMar>
              <w:top w:w="100" w:type="dxa"/>
              <w:left w:w="100" w:type="dxa"/>
              <w:bottom w:w="100" w:type="dxa"/>
              <w:right w:w="100" w:type="dxa"/>
            </w:tcMar>
          </w:tcPr>
          <w:p w14:paraId="6BD1CEF3" w14:textId="77777777" w:rsidR="003B261E" w:rsidRDefault="00000000">
            <w:r>
              <w:t>No issue</w:t>
            </w:r>
          </w:p>
        </w:tc>
      </w:tr>
      <w:tr w:rsidR="003B261E" w14:paraId="2BE4F00F" w14:textId="77777777">
        <w:trPr>
          <w:trHeight w:val="2180"/>
        </w:trPr>
        <w:tc>
          <w:tcPr>
            <w:tcW w:w="2023" w:type="dxa"/>
            <w:tcBorders>
              <w:top w:val="nil"/>
              <w:left w:val="nil"/>
              <w:bottom w:val="nil"/>
              <w:right w:val="nil"/>
            </w:tcBorders>
            <w:tcMar>
              <w:top w:w="100" w:type="dxa"/>
              <w:left w:w="100" w:type="dxa"/>
              <w:bottom w:w="100" w:type="dxa"/>
              <w:right w:w="100" w:type="dxa"/>
            </w:tcMar>
          </w:tcPr>
          <w:p w14:paraId="0FBC6A93" w14:textId="77777777" w:rsidR="003B261E" w:rsidRDefault="00000000">
            <w:pPr>
              <w:jc w:val="center"/>
            </w:pPr>
            <w:r>
              <w:rPr>
                <w:b/>
              </w:rPr>
              <w:t>Z_CostContact</w:t>
            </w:r>
          </w:p>
        </w:tc>
        <w:tc>
          <w:tcPr>
            <w:tcW w:w="759" w:type="dxa"/>
            <w:tcBorders>
              <w:top w:val="nil"/>
              <w:left w:val="nil"/>
              <w:bottom w:val="nil"/>
              <w:right w:val="nil"/>
            </w:tcBorders>
            <w:tcMar>
              <w:top w:w="100" w:type="dxa"/>
              <w:left w:w="100" w:type="dxa"/>
              <w:bottom w:w="100" w:type="dxa"/>
              <w:right w:w="100" w:type="dxa"/>
            </w:tcMar>
          </w:tcPr>
          <w:p w14:paraId="4A514F29" w14:textId="77777777" w:rsidR="003B261E" w:rsidRDefault="00000000">
            <w:r>
              <w:t>int64</w:t>
            </w:r>
          </w:p>
        </w:tc>
        <w:tc>
          <w:tcPr>
            <w:tcW w:w="936" w:type="dxa"/>
            <w:tcBorders>
              <w:top w:val="nil"/>
              <w:left w:val="nil"/>
              <w:bottom w:val="nil"/>
              <w:right w:val="nil"/>
            </w:tcBorders>
            <w:shd w:val="clear" w:color="auto" w:fill="FFF5F0"/>
            <w:tcMar>
              <w:top w:w="100" w:type="dxa"/>
              <w:left w:w="100" w:type="dxa"/>
              <w:bottom w:w="100" w:type="dxa"/>
              <w:right w:w="100" w:type="dxa"/>
            </w:tcMar>
          </w:tcPr>
          <w:p w14:paraId="2C56B5DB"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158B63DC" w14:textId="77777777" w:rsidR="003B261E" w:rsidRDefault="00000000">
            <w:r>
              <w:t>0</w:t>
            </w:r>
          </w:p>
        </w:tc>
        <w:tc>
          <w:tcPr>
            <w:tcW w:w="1243" w:type="dxa"/>
            <w:tcBorders>
              <w:top w:val="nil"/>
              <w:left w:val="nil"/>
              <w:bottom w:val="nil"/>
              <w:right w:val="nil"/>
            </w:tcBorders>
            <w:tcMar>
              <w:top w:w="100" w:type="dxa"/>
              <w:left w:w="100" w:type="dxa"/>
              <w:bottom w:w="100" w:type="dxa"/>
              <w:right w:w="100" w:type="dxa"/>
            </w:tcMar>
          </w:tcPr>
          <w:p w14:paraId="1F82A579" w14:textId="77777777" w:rsidR="003B261E" w:rsidRDefault="00000000">
            <w:r>
              <w:t>3.000000</w:t>
            </w:r>
          </w:p>
        </w:tc>
        <w:tc>
          <w:tcPr>
            <w:tcW w:w="1444" w:type="dxa"/>
            <w:tcBorders>
              <w:top w:val="nil"/>
              <w:left w:val="nil"/>
              <w:bottom w:val="nil"/>
              <w:right w:val="nil"/>
            </w:tcBorders>
            <w:tcMar>
              <w:top w:w="100" w:type="dxa"/>
              <w:left w:w="100" w:type="dxa"/>
              <w:bottom w:w="100" w:type="dxa"/>
              <w:right w:w="100" w:type="dxa"/>
            </w:tcMar>
          </w:tcPr>
          <w:p w14:paraId="7212CF6C" w14:textId="77777777" w:rsidR="003B261E" w:rsidRDefault="00000000">
            <w:r>
              <w:t>3.000000</w:t>
            </w:r>
          </w:p>
        </w:tc>
        <w:tc>
          <w:tcPr>
            <w:tcW w:w="1716" w:type="dxa"/>
            <w:tcBorders>
              <w:top w:val="nil"/>
              <w:left w:val="nil"/>
              <w:bottom w:val="nil"/>
              <w:right w:val="nil"/>
            </w:tcBorders>
            <w:tcMar>
              <w:top w:w="100" w:type="dxa"/>
              <w:left w:w="100" w:type="dxa"/>
              <w:bottom w:w="100" w:type="dxa"/>
              <w:right w:w="100" w:type="dxa"/>
            </w:tcMar>
          </w:tcPr>
          <w:p w14:paraId="56AC527A" w14:textId="77777777" w:rsidR="003B261E" w:rsidRDefault="00000000">
            <w:r>
              <w:t>Possible Zero-variance or low information colum: drop before modeling step.</w:t>
            </w:r>
          </w:p>
        </w:tc>
      </w:tr>
      <w:tr w:rsidR="003B261E" w14:paraId="34658FB3" w14:textId="77777777">
        <w:trPr>
          <w:trHeight w:val="2180"/>
        </w:trPr>
        <w:tc>
          <w:tcPr>
            <w:tcW w:w="2023" w:type="dxa"/>
            <w:tcBorders>
              <w:top w:val="nil"/>
              <w:left w:val="nil"/>
              <w:bottom w:val="nil"/>
              <w:right w:val="nil"/>
            </w:tcBorders>
            <w:tcMar>
              <w:top w:w="100" w:type="dxa"/>
              <w:left w:w="100" w:type="dxa"/>
              <w:bottom w:w="100" w:type="dxa"/>
              <w:right w:w="100" w:type="dxa"/>
            </w:tcMar>
          </w:tcPr>
          <w:p w14:paraId="08DA2BD8" w14:textId="77777777" w:rsidR="003B261E" w:rsidRDefault="00000000">
            <w:pPr>
              <w:jc w:val="center"/>
            </w:pPr>
            <w:r>
              <w:rPr>
                <w:b/>
              </w:rPr>
              <w:t>Z_Revenue</w:t>
            </w:r>
          </w:p>
        </w:tc>
        <w:tc>
          <w:tcPr>
            <w:tcW w:w="759" w:type="dxa"/>
            <w:tcBorders>
              <w:top w:val="nil"/>
              <w:left w:val="nil"/>
              <w:bottom w:val="nil"/>
              <w:right w:val="nil"/>
            </w:tcBorders>
            <w:tcMar>
              <w:top w:w="100" w:type="dxa"/>
              <w:left w:w="100" w:type="dxa"/>
              <w:bottom w:w="100" w:type="dxa"/>
              <w:right w:w="100" w:type="dxa"/>
            </w:tcMar>
          </w:tcPr>
          <w:p w14:paraId="34D0C061" w14:textId="77777777" w:rsidR="003B261E" w:rsidRDefault="00000000">
            <w:r>
              <w:t>int64</w:t>
            </w:r>
          </w:p>
        </w:tc>
        <w:tc>
          <w:tcPr>
            <w:tcW w:w="936" w:type="dxa"/>
            <w:tcBorders>
              <w:top w:val="nil"/>
              <w:left w:val="nil"/>
              <w:bottom w:val="nil"/>
              <w:right w:val="nil"/>
            </w:tcBorders>
            <w:shd w:val="clear" w:color="auto" w:fill="FFF5F0"/>
            <w:tcMar>
              <w:top w:w="100" w:type="dxa"/>
              <w:left w:w="100" w:type="dxa"/>
              <w:bottom w:w="100" w:type="dxa"/>
              <w:right w:w="100" w:type="dxa"/>
            </w:tcMar>
          </w:tcPr>
          <w:p w14:paraId="47712AF2"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5B895A5B" w14:textId="77777777" w:rsidR="003B261E" w:rsidRDefault="00000000">
            <w:r>
              <w:t>0</w:t>
            </w:r>
          </w:p>
        </w:tc>
        <w:tc>
          <w:tcPr>
            <w:tcW w:w="1243" w:type="dxa"/>
            <w:tcBorders>
              <w:top w:val="nil"/>
              <w:left w:val="nil"/>
              <w:bottom w:val="nil"/>
              <w:right w:val="nil"/>
            </w:tcBorders>
            <w:tcMar>
              <w:top w:w="100" w:type="dxa"/>
              <w:left w:w="100" w:type="dxa"/>
              <w:bottom w:w="100" w:type="dxa"/>
              <w:right w:w="100" w:type="dxa"/>
            </w:tcMar>
          </w:tcPr>
          <w:p w14:paraId="3F5C4A19" w14:textId="77777777" w:rsidR="003B261E" w:rsidRDefault="00000000">
            <w:r>
              <w:t>11.000000</w:t>
            </w:r>
          </w:p>
        </w:tc>
        <w:tc>
          <w:tcPr>
            <w:tcW w:w="1444" w:type="dxa"/>
            <w:tcBorders>
              <w:top w:val="nil"/>
              <w:left w:val="nil"/>
              <w:bottom w:val="nil"/>
              <w:right w:val="nil"/>
            </w:tcBorders>
            <w:tcMar>
              <w:top w:w="100" w:type="dxa"/>
              <w:left w:w="100" w:type="dxa"/>
              <w:bottom w:w="100" w:type="dxa"/>
              <w:right w:w="100" w:type="dxa"/>
            </w:tcMar>
          </w:tcPr>
          <w:p w14:paraId="52937048" w14:textId="77777777" w:rsidR="003B261E" w:rsidRDefault="00000000">
            <w:r>
              <w:t>11.000000</w:t>
            </w:r>
          </w:p>
        </w:tc>
        <w:tc>
          <w:tcPr>
            <w:tcW w:w="1716" w:type="dxa"/>
            <w:tcBorders>
              <w:top w:val="nil"/>
              <w:left w:val="nil"/>
              <w:bottom w:val="nil"/>
              <w:right w:val="nil"/>
            </w:tcBorders>
            <w:tcMar>
              <w:top w:w="100" w:type="dxa"/>
              <w:left w:w="100" w:type="dxa"/>
              <w:bottom w:w="100" w:type="dxa"/>
              <w:right w:w="100" w:type="dxa"/>
            </w:tcMar>
          </w:tcPr>
          <w:p w14:paraId="7D4753C4" w14:textId="77777777" w:rsidR="003B261E" w:rsidRDefault="00000000">
            <w:r>
              <w:t>Possible Zero-variance or low information colum: drop before modeling step.</w:t>
            </w:r>
          </w:p>
        </w:tc>
      </w:tr>
      <w:tr w:rsidR="003B261E" w14:paraId="758307AE" w14:textId="77777777">
        <w:trPr>
          <w:trHeight w:val="560"/>
        </w:trPr>
        <w:tc>
          <w:tcPr>
            <w:tcW w:w="2023" w:type="dxa"/>
            <w:tcBorders>
              <w:top w:val="nil"/>
              <w:left w:val="nil"/>
              <w:bottom w:val="nil"/>
              <w:right w:val="nil"/>
            </w:tcBorders>
            <w:tcMar>
              <w:top w:w="100" w:type="dxa"/>
              <w:left w:w="100" w:type="dxa"/>
              <w:bottom w:w="100" w:type="dxa"/>
              <w:right w:w="100" w:type="dxa"/>
            </w:tcMar>
          </w:tcPr>
          <w:p w14:paraId="3746857E" w14:textId="77777777" w:rsidR="003B261E" w:rsidRDefault="00000000">
            <w:pPr>
              <w:jc w:val="center"/>
            </w:pPr>
            <w:r>
              <w:rPr>
                <w:b/>
              </w:rPr>
              <w:t>Response</w:t>
            </w:r>
          </w:p>
        </w:tc>
        <w:tc>
          <w:tcPr>
            <w:tcW w:w="759" w:type="dxa"/>
            <w:tcBorders>
              <w:top w:val="nil"/>
              <w:left w:val="nil"/>
              <w:bottom w:val="nil"/>
              <w:right w:val="nil"/>
            </w:tcBorders>
            <w:tcMar>
              <w:top w:w="100" w:type="dxa"/>
              <w:left w:w="100" w:type="dxa"/>
              <w:bottom w:w="100" w:type="dxa"/>
              <w:right w:w="100" w:type="dxa"/>
            </w:tcMar>
          </w:tcPr>
          <w:p w14:paraId="277C06D8" w14:textId="77777777" w:rsidR="003B261E" w:rsidRDefault="00000000">
            <w:r>
              <w:t>int64</w:t>
            </w:r>
          </w:p>
        </w:tc>
        <w:tc>
          <w:tcPr>
            <w:tcW w:w="936" w:type="dxa"/>
            <w:tcBorders>
              <w:top w:val="nil"/>
              <w:left w:val="nil"/>
              <w:bottom w:val="nil"/>
              <w:right w:val="nil"/>
            </w:tcBorders>
            <w:shd w:val="clear" w:color="auto" w:fill="FFF5F0"/>
            <w:tcMar>
              <w:top w:w="100" w:type="dxa"/>
              <w:left w:w="100" w:type="dxa"/>
              <w:bottom w:w="100" w:type="dxa"/>
              <w:right w:w="100" w:type="dxa"/>
            </w:tcMar>
          </w:tcPr>
          <w:p w14:paraId="5C1F5EAA" w14:textId="77777777" w:rsidR="003B261E" w:rsidRDefault="00000000">
            <w:r>
              <w:t>0.000000</w:t>
            </w:r>
          </w:p>
        </w:tc>
        <w:tc>
          <w:tcPr>
            <w:tcW w:w="901" w:type="dxa"/>
            <w:tcBorders>
              <w:top w:val="nil"/>
              <w:left w:val="nil"/>
              <w:bottom w:val="nil"/>
              <w:right w:val="nil"/>
            </w:tcBorders>
            <w:tcMar>
              <w:top w:w="100" w:type="dxa"/>
              <w:left w:w="100" w:type="dxa"/>
              <w:bottom w:w="100" w:type="dxa"/>
              <w:right w:w="100" w:type="dxa"/>
            </w:tcMar>
          </w:tcPr>
          <w:p w14:paraId="3A7F8390" w14:textId="77777777" w:rsidR="003B261E" w:rsidRDefault="00000000">
            <w:r>
              <w:t>0</w:t>
            </w:r>
          </w:p>
        </w:tc>
        <w:tc>
          <w:tcPr>
            <w:tcW w:w="1243" w:type="dxa"/>
            <w:tcBorders>
              <w:top w:val="nil"/>
              <w:left w:val="nil"/>
              <w:bottom w:val="nil"/>
              <w:right w:val="nil"/>
            </w:tcBorders>
            <w:tcMar>
              <w:top w:w="100" w:type="dxa"/>
              <w:left w:w="100" w:type="dxa"/>
              <w:bottom w:w="100" w:type="dxa"/>
              <w:right w:w="100" w:type="dxa"/>
            </w:tcMar>
          </w:tcPr>
          <w:p w14:paraId="48E7030E" w14:textId="77777777" w:rsidR="003B261E" w:rsidRDefault="00000000">
            <w:r>
              <w:t>0.000000</w:t>
            </w:r>
          </w:p>
        </w:tc>
        <w:tc>
          <w:tcPr>
            <w:tcW w:w="1444" w:type="dxa"/>
            <w:tcBorders>
              <w:top w:val="nil"/>
              <w:left w:val="nil"/>
              <w:bottom w:val="nil"/>
              <w:right w:val="nil"/>
            </w:tcBorders>
            <w:tcMar>
              <w:top w:w="100" w:type="dxa"/>
              <w:left w:w="100" w:type="dxa"/>
              <w:bottom w:w="100" w:type="dxa"/>
              <w:right w:w="100" w:type="dxa"/>
            </w:tcMar>
          </w:tcPr>
          <w:p w14:paraId="616CFE76" w14:textId="77777777" w:rsidR="003B261E" w:rsidRDefault="00000000">
            <w:r>
              <w:t>1.000000</w:t>
            </w:r>
          </w:p>
        </w:tc>
        <w:tc>
          <w:tcPr>
            <w:tcW w:w="1716" w:type="dxa"/>
            <w:tcBorders>
              <w:top w:val="nil"/>
              <w:left w:val="nil"/>
              <w:bottom w:val="nil"/>
              <w:right w:val="nil"/>
            </w:tcBorders>
            <w:tcMar>
              <w:top w:w="100" w:type="dxa"/>
              <w:left w:w="100" w:type="dxa"/>
              <w:bottom w:w="100" w:type="dxa"/>
              <w:right w:w="100" w:type="dxa"/>
            </w:tcMar>
          </w:tcPr>
          <w:p w14:paraId="2D6ACE8F" w14:textId="77777777" w:rsidR="003B261E" w:rsidRDefault="00000000">
            <w:r>
              <w:t>No issue</w:t>
            </w:r>
          </w:p>
        </w:tc>
      </w:tr>
    </w:tbl>
    <w:p w14:paraId="3ECAA635" w14:textId="77777777" w:rsidR="003B261E" w:rsidRDefault="00000000">
      <w:r>
        <w:rPr>
          <w:noProof/>
        </w:rPr>
        <w:lastRenderedPageBreak/>
        <w:drawing>
          <wp:inline distT="114300" distB="114300" distL="114300" distR="114300" wp14:anchorId="0EA43246" wp14:editId="4C2953DD">
            <wp:extent cx="5731200" cy="5753100"/>
            <wp:effectExtent l="0" t="0" r="0" b="0"/>
            <wp:docPr id="184372221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8"/>
                    <a:srcRect/>
                    <a:stretch>
                      <a:fillRect/>
                    </a:stretch>
                  </pic:blipFill>
                  <pic:spPr>
                    <a:xfrm>
                      <a:off x="0" y="0"/>
                      <a:ext cx="5731200" cy="5753100"/>
                    </a:xfrm>
                    <a:prstGeom prst="rect">
                      <a:avLst/>
                    </a:prstGeom>
                    <a:ln/>
                  </pic:spPr>
                </pic:pic>
              </a:graphicData>
            </a:graphic>
          </wp:inline>
        </w:drawing>
      </w:r>
    </w:p>
    <w:p w14:paraId="7F570CCD" w14:textId="77777777" w:rsidR="003B261E" w:rsidRDefault="00000000">
      <w:r>
        <w:rPr>
          <w:noProof/>
        </w:rPr>
        <w:drawing>
          <wp:inline distT="114300" distB="114300" distL="114300" distR="114300" wp14:anchorId="6883141C" wp14:editId="07A75350">
            <wp:extent cx="5731200" cy="2070100"/>
            <wp:effectExtent l="0" t="0" r="0" b="0"/>
            <wp:docPr id="184372218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9"/>
                    <a:srcRect/>
                    <a:stretch>
                      <a:fillRect/>
                    </a:stretch>
                  </pic:blipFill>
                  <pic:spPr>
                    <a:xfrm>
                      <a:off x="0" y="0"/>
                      <a:ext cx="5731200" cy="2070100"/>
                    </a:xfrm>
                    <a:prstGeom prst="rect">
                      <a:avLst/>
                    </a:prstGeom>
                    <a:ln/>
                  </pic:spPr>
                </pic:pic>
              </a:graphicData>
            </a:graphic>
          </wp:inline>
        </w:drawing>
      </w:r>
    </w:p>
    <w:p w14:paraId="4993149A" w14:textId="77777777" w:rsidR="003B261E" w:rsidRDefault="00000000">
      <w:r>
        <w:rPr>
          <w:noProof/>
        </w:rPr>
        <w:lastRenderedPageBreak/>
        <w:drawing>
          <wp:inline distT="114300" distB="114300" distL="114300" distR="114300" wp14:anchorId="3933CF12" wp14:editId="139BC96C">
            <wp:extent cx="4772025" cy="19507200"/>
            <wp:effectExtent l="0" t="0" r="0" b="0"/>
            <wp:docPr id="18437221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0"/>
                    <a:srcRect/>
                    <a:stretch>
                      <a:fillRect/>
                    </a:stretch>
                  </pic:blipFill>
                  <pic:spPr>
                    <a:xfrm>
                      <a:off x="0" y="0"/>
                      <a:ext cx="4772025" cy="19507200"/>
                    </a:xfrm>
                    <a:prstGeom prst="rect">
                      <a:avLst/>
                    </a:prstGeom>
                    <a:ln/>
                  </pic:spPr>
                </pic:pic>
              </a:graphicData>
            </a:graphic>
          </wp:inline>
        </w:drawing>
      </w:r>
    </w:p>
    <w:p w14:paraId="2A8A22CD" w14:textId="77777777" w:rsidR="003B261E" w:rsidRDefault="00000000">
      <w:r>
        <w:rPr>
          <w:noProof/>
        </w:rPr>
        <w:lastRenderedPageBreak/>
        <w:drawing>
          <wp:inline distT="114300" distB="114300" distL="114300" distR="114300" wp14:anchorId="5A8AEC94" wp14:editId="1EA2DA63">
            <wp:extent cx="5731200" cy="1524000"/>
            <wp:effectExtent l="0" t="0" r="0" b="0"/>
            <wp:docPr id="18437221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1"/>
                    <a:srcRect/>
                    <a:stretch>
                      <a:fillRect/>
                    </a:stretch>
                  </pic:blipFill>
                  <pic:spPr>
                    <a:xfrm>
                      <a:off x="0" y="0"/>
                      <a:ext cx="5731200" cy="1524000"/>
                    </a:xfrm>
                    <a:prstGeom prst="rect">
                      <a:avLst/>
                    </a:prstGeom>
                    <a:ln/>
                  </pic:spPr>
                </pic:pic>
              </a:graphicData>
            </a:graphic>
          </wp:inline>
        </w:drawing>
      </w:r>
    </w:p>
    <w:p w14:paraId="1065D78F" w14:textId="77777777" w:rsidR="003B261E" w:rsidRDefault="00000000">
      <w:r>
        <w:rPr>
          <w:noProof/>
        </w:rPr>
        <w:drawing>
          <wp:inline distT="114300" distB="114300" distL="114300" distR="114300" wp14:anchorId="68A0BBAA" wp14:editId="794C4F55">
            <wp:extent cx="5731200" cy="6248400"/>
            <wp:effectExtent l="0" t="0" r="0" b="0"/>
            <wp:docPr id="184372224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2"/>
                    <a:srcRect/>
                    <a:stretch>
                      <a:fillRect/>
                    </a:stretch>
                  </pic:blipFill>
                  <pic:spPr>
                    <a:xfrm>
                      <a:off x="0" y="0"/>
                      <a:ext cx="5731200" cy="6248400"/>
                    </a:xfrm>
                    <a:prstGeom prst="rect">
                      <a:avLst/>
                    </a:prstGeom>
                    <a:ln/>
                  </pic:spPr>
                </pic:pic>
              </a:graphicData>
            </a:graphic>
          </wp:inline>
        </w:drawing>
      </w:r>
    </w:p>
    <w:p w14:paraId="2E0B4E8F" w14:textId="77777777" w:rsidR="003B261E" w:rsidRDefault="00000000">
      <w:r>
        <w:rPr>
          <w:noProof/>
        </w:rPr>
        <w:lastRenderedPageBreak/>
        <w:drawing>
          <wp:inline distT="114300" distB="114300" distL="114300" distR="114300" wp14:anchorId="7F8C6344" wp14:editId="47C91D6A">
            <wp:extent cx="5731200" cy="17805400"/>
            <wp:effectExtent l="0" t="0" r="0" b="0"/>
            <wp:docPr id="184372223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3"/>
                    <a:srcRect/>
                    <a:stretch>
                      <a:fillRect/>
                    </a:stretch>
                  </pic:blipFill>
                  <pic:spPr>
                    <a:xfrm>
                      <a:off x="0" y="0"/>
                      <a:ext cx="5731200" cy="17805400"/>
                    </a:xfrm>
                    <a:prstGeom prst="rect">
                      <a:avLst/>
                    </a:prstGeom>
                    <a:ln/>
                  </pic:spPr>
                </pic:pic>
              </a:graphicData>
            </a:graphic>
          </wp:inline>
        </w:drawing>
      </w:r>
    </w:p>
    <w:p w14:paraId="02D193FA" w14:textId="77777777" w:rsidR="003B261E" w:rsidRDefault="00000000">
      <w:r>
        <w:rPr>
          <w:noProof/>
        </w:rPr>
        <w:lastRenderedPageBreak/>
        <w:drawing>
          <wp:inline distT="114300" distB="114300" distL="114300" distR="114300" wp14:anchorId="097A5323" wp14:editId="34D42135">
            <wp:extent cx="5731200" cy="5753100"/>
            <wp:effectExtent l="0" t="0" r="0" b="0"/>
            <wp:docPr id="18437221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8"/>
                    <a:srcRect/>
                    <a:stretch>
                      <a:fillRect/>
                    </a:stretch>
                  </pic:blipFill>
                  <pic:spPr>
                    <a:xfrm>
                      <a:off x="0" y="0"/>
                      <a:ext cx="5731200" cy="5753100"/>
                    </a:xfrm>
                    <a:prstGeom prst="rect">
                      <a:avLst/>
                    </a:prstGeom>
                    <a:ln/>
                  </pic:spPr>
                </pic:pic>
              </a:graphicData>
            </a:graphic>
          </wp:inline>
        </w:drawing>
      </w:r>
    </w:p>
    <w:p w14:paraId="3D2690FF" w14:textId="77777777" w:rsidR="003B261E" w:rsidRDefault="00000000">
      <w:r>
        <w:rPr>
          <w:noProof/>
        </w:rPr>
        <w:drawing>
          <wp:inline distT="114300" distB="114300" distL="114300" distR="114300" wp14:anchorId="490AD0A2" wp14:editId="3EF2C3A6">
            <wp:extent cx="5731200" cy="2070100"/>
            <wp:effectExtent l="0" t="0" r="0" b="0"/>
            <wp:docPr id="184372224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29"/>
                    <a:srcRect/>
                    <a:stretch>
                      <a:fillRect/>
                    </a:stretch>
                  </pic:blipFill>
                  <pic:spPr>
                    <a:xfrm>
                      <a:off x="0" y="0"/>
                      <a:ext cx="5731200" cy="2070100"/>
                    </a:xfrm>
                    <a:prstGeom prst="rect">
                      <a:avLst/>
                    </a:prstGeom>
                    <a:ln/>
                  </pic:spPr>
                </pic:pic>
              </a:graphicData>
            </a:graphic>
          </wp:inline>
        </w:drawing>
      </w:r>
    </w:p>
    <w:p w14:paraId="0B9562CE" w14:textId="77777777" w:rsidR="003B261E" w:rsidRDefault="00000000">
      <w:r>
        <w:rPr>
          <w:noProof/>
        </w:rPr>
        <w:lastRenderedPageBreak/>
        <w:drawing>
          <wp:inline distT="114300" distB="114300" distL="114300" distR="114300" wp14:anchorId="02488742" wp14:editId="33799B2F">
            <wp:extent cx="4772025" cy="19507200"/>
            <wp:effectExtent l="0" t="0" r="0" b="0"/>
            <wp:docPr id="18437221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0"/>
                    <a:srcRect/>
                    <a:stretch>
                      <a:fillRect/>
                    </a:stretch>
                  </pic:blipFill>
                  <pic:spPr>
                    <a:xfrm>
                      <a:off x="0" y="0"/>
                      <a:ext cx="4772025" cy="19507200"/>
                    </a:xfrm>
                    <a:prstGeom prst="rect">
                      <a:avLst/>
                    </a:prstGeom>
                    <a:ln/>
                  </pic:spPr>
                </pic:pic>
              </a:graphicData>
            </a:graphic>
          </wp:inline>
        </w:drawing>
      </w:r>
    </w:p>
    <w:p w14:paraId="7CFC2CFC" w14:textId="77777777" w:rsidR="003B261E" w:rsidRDefault="00000000">
      <w:r>
        <w:rPr>
          <w:noProof/>
        </w:rPr>
        <w:lastRenderedPageBreak/>
        <w:drawing>
          <wp:inline distT="114300" distB="114300" distL="114300" distR="114300" wp14:anchorId="5B433A5C" wp14:editId="3D22B590">
            <wp:extent cx="5731200" cy="1524000"/>
            <wp:effectExtent l="0" t="0" r="0" b="0"/>
            <wp:docPr id="184372221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1"/>
                    <a:srcRect/>
                    <a:stretch>
                      <a:fillRect/>
                    </a:stretch>
                  </pic:blipFill>
                  <pic:spPr>
                    <a:xfrm>
                      <a:off x="0" y="0"/>
                      <a:ext cx="5731200" cy="1524000"/>
                    </a:xfrm>
                    <a:prstGeom prst="rect">
                      <a:avLst/>
                    </a:prstGeom>
                    <a:ln/>
                  </pic:spPr>
                </pic:pic>
              </a:graphicData>
            </a:graphic>
          </wp:inline>
        </w:drawing>
      </w:r>
    </w:p>
    <w:p w14:paraId="7156A991" w14:textId="77777777" w:rsidR="003B261E" w:rsidRDefault="00000000">
      <w:r>
        <w:rPr>
          <w:noProof/>
        </w:rPr>
        <w:drawing>
          <wp:inline distT="114300" distB="114300" distL="114300" distR="114300" wp14:anchorId="779C1C7E" wp14:editId="3AFDFD0B">
            <wp:extent cx="5731200" cy="6248400"/>
            <wp:effectExtent l="0" t="0" r="0" b="0"/>
            <wp:docPr id="184372226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32"/>
                    <a:srcRect/>
                    <a:stretch>
                      <a:fillRect/>
                    </a:stretch>
                  </pic:blipFill>
                  <pic:spPr>
                    <a:xfrm>
                      <a:off x="0" y="0"/>
                      <a:ext cx="5731200" cy="6248400"/>
                    </a:xfrm>
                    <a:prstGeom prst="rect">
                      <a:avLst/>
                    </a:prstGeom>
                    <a:ln/>
                  </pic:spPr>
                </pic:pic>
              </a:graphicData>
            </a:graphic>
          </wp:inline>
        </w:drawing>
      </w:r>
    </w:p>
    <w:p w14:paraId="24B420C7" w14:textId="77777777" w:rsidR="003B261E" w:rsidRDefault="00000000">
      <w:r>
        <w:rPr>
          <w:noProof/>
        </w:rPr>
        <w:lastRenderedPageBreak/>
        <w:drawing>
          <wp:inline distT="114300" distB="114300" distL="114300" distR="114300" wp14:anchorId="3CE15ECC" wp14:editId="2CFE7CBF">
            <wp:extent cx="5731200" cy="17805400"/>
            <wp:effectExtent l="0" t="0" r="0" b="0"/>
            <wp:docPr id="184372227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33"/>
                    <a:srcRect/>
                    <a:stretch>
                      <a:fillRect/>
                    </a:stretch>
                  </pic:blipFill>
                  <pic:spPr>
                    <a:xfrm>
                      <a:off x="0" y="0"/>
                      <a:ext cx="5731200" cy="17805400"/>
                    </a:xfrm>
                    <a:prstGeom prst="rect">
                      <a:avLst/>
                    </a:prstGeom>
                    <a:ln/>
                  </pic:spPr>
                </pic:pic>
              </a:graphicData>
            </a:graphic>
          </wp:inline>
        </w:drawing>
      </w:r>
    </w:p>
    <w:p w14:paraId="2D5A4AEF" w14:textId="77777777" w:rsidR="003B261E" w:rsidRDefault="00000000">
      <w:r>
        <w:rPr>
          <w:noProof/>
        </w:rPr>
        <w:lastRenderedPageBreak/>
        <w:drawing>
          <wp:inline distT="114300" distB="114300" distL="114300" distR="114300" wp14:anchorId="3A046D8D" wp14:editId="56EB7C9C">
            <wp:extent cx="5731200" cy="5753100"/>
            <wp:effectExtent l="0" t="0" r="0" b="0"/>
            <wp:docPr id="184372216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8"/>
                    <a:srcRect/>
                    <a:stretch>
                      <a:fillRect/>
                    </a:stretch>
                  </pic:blipFill>
                  <pic:spPr>
                    <a:xfrm>
                      <a:off x="0" y="0"/>
                      <a:ext cx="5731200" cy="5753100"/>
                    </a:xfrm>
                    <a:prstGeom prst="rect">
                      <a:avLst/>
                    </a:prstGeom>
                    <a:ln/>
                  </pic:spPr>
                </pic:pic>
              </a:graphicData>
            </a:graphic>
          </wp:inline>
        </w:drawing>
      </w:r>
    </w:p>
    <w:p w14:paraId="7BF98817" w14:textId="77777777" w:rsidR="003B261E" w:rsidRDefault="00000000">
      <w:r>
        <w:rPr>
          <w:noProof/>
        </w:rPr>
        <w:drawing>
          <wp:inline distT="114300" distB="114300" distL="114300" distR="114300" wp14:anchorId="231843F7" wp14:editId="74F425A8">
            <wp:extent cx="5731200" cy="2070100"/>
            <wp:effectExtent l="0" t="0" r="0" b="0"/>
            <wp:docPr id="184372227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9"/>
                    <a:srcRect/>
                    <a:stretch>
                      <a:fillRect/>
                    </a:stretch>
                  </pic:blipFill>
                  <pic:spPr>
                    <a:xfrm>
                      <a:off x="0" y="0"/>
                      <a:ext cx="5731200" cy="2070100"/>
                    </a:xfrm>
                    <a:prstGeom prst="rect">
                      <a:avLst/>
                    </a:prstGeom>
                    <a:ln/>
                  </pic:spPr>
                </pic:pic>
              </a:graphicData>
            </a:graphic>
          </wp:inline>
        </w:drawing>
      </w:r>
    </w:p>
    <w:p w14:paraId="2EE6CF52" w14:textId="77777777" w:rsidR="003B261E" w:rsidRDefault="00000000">
      <w:r>
        <w:rPr>
          <w:noProof/>
        </w:rPr>
        <w:lastRenderedPageBreak/>
        <w:drawing>
          <wp:inline distT="114300" distB="114300" distL="114300" distR="114300" wp14:anchorId="55559072" wp14:editId="4E934D57">
            <wp:extent cx="4772025" cy="19507200"/>
            <wp:effectExtent l="0" t="0" r="0" b="0"/>
            <wp:docPr id="184372217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0"/>
                    <a:srcRect/>
                    <a:stretch>
                      <a:fillRect/>
                    </a:stretch>
                  </pic:blipFill>
                  <pic:spPr>
                    <a:xfrm>
                      <a:off x="0" y="0"/>
                      <a:ext cx="4772025" cy="19507200"/>
                    </a:xfrm>
                    <a:prstGeom prst="rect">
                      <a:avLst/>
                    </a:prstGeom>
                    <a:ln/>
                  </pic:spPr>
                </pic:pic>
              </a:graphicData>
            </a:graphic>
          </wp:inline>
        </w:drawing>
      </w:r>
    </w:p>
    <w:p w14:paraId="67AC4518" w14:textId="77777777" w:rsidR="003B261E" w:rsidRDefault="00000000">
      <w:r>
        <w:rPr>
          <w:noProof/>
        </w:rPr>
        <w:lastRenderedPageBreak/>
        <w:drawing>
          <wp:inline distT="114300" distB="114300" distL="114300" distR="114300" wp14:anchorId="040AD9FA" wp14:editId="2F58F75B">
            <wp:extent cx="5731200" cy="1524000"/>
            <wp:effectExtent l="0" t="0" r="0" b="0"/>
            <wp:docPr id="184372216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1"/>
                    <a:srcRect/>
                    <a:stretch>
                      <a:fillRect/>
                    </a:stretch>
                  </pic:blipFill>
                  <pic:spPr>
                    <a:xfrm>
                      <a:off x="0" y="0"/>
                      <a:ext cx="5731200" cy="1524000"/>
                    </a:xfrm>
                    <a:prstGeom prst="rect">
                      <a:avLst/>
                    </a:prstGeom>
                    <a:ln/>
                  </pic:spPr>
                </pic:pic>
              </a:graphicData>
            </a:graphic>
          </wp:inline>
        </w:drawing>
      </w:r>
    </w:p>
    <w:p w14:paraId="56E38E6C" w14:textId="77777777" w:rsidR="003B261E" w:rsidRDefault="00000000">
      <w:r>
        <w:rPr>
          <w:noProof/>
        </w:rPr>
        <w:drawing>
          <wp:inline distT="114300" distB="114300" distL="114300" distR="114300" wp14:anchorId="031625FE" wp14:editId="03BC4324">
            <wp:extent cx="5731200" cy="6248400"/>
            <wp:effectExtent l="0" t="0" r="0" b="0"/>
            <wp:docPr id="184372219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2"/>
                    <a:srcRect/>
                    <a:stretch>
                      <a:fillRect/>
                    </a:stretch>
                  </pic:blipFill>
                  <pic:spPr>
                    <a:xfrm>
                      <a:off x="0" y="0"/>
                      <a:ext cx="5731200" cy="6248400"/>
                    </a:xfrm>
                    <a:prstGeom prst="rect">
                      <a:avLst/>
                    </a:prstGeom>
                    <a:ln/>
                  </pic:spPr>
                </pic:pic>
              </a:graphicData>
            </a:graphic>
          </wp:inline>
        </w:drawing>
      </w:r>
    </w:p>
    <w:p w14:paraId="72DBA3DE" w14:textId="77777777" w:rsidR="003B261E" w:rsidRDefault="00000000">
      <w:r>
        <w:rPr>
          <w:noProof/>
        </w:rPr>
        <w:lastRenderedPageBreak/>
        <w:drawing>
          <wp:inline distT="114300" distB="114300" distL="114300" distR="114300" wp14:anchorId="68686297" wp14:editId="079B39A1">
            <wp:extent cx="5731200" cy="17805400"/>
            <wp:effectExtent l="0" t="0" r="0" b="0"/>
            <wp:docPr id="184372227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3"/>
                    <a:srcRect/>
                    <a:stretch>
                      <a:fillRect/>
                    </a:stretch>
                  </pic:blipFill>
                  <pic:spPr>
                    <a:xfrm>
                      <a:off x="0" y="0"/>
                      <a:ext cx="5731200" cy="17805400"/>
                    </a:xfrm>
                    <a:prstGeom prst="rect">
                      <a:avLst/>
                    </a:prstGeom>
                    <a:ln/>
                  </pic:spPr>
                </pic:pic>
              </a:graphicData>
            </a:graphic>
          </wp:inline>
        </w:drawing>
      </w:r>
    </w:p>
    <w:p w14:paraId="6F2A654B" w14:textId="77777777" w:rsidR="003B261E" w:rsidRDefault="00000000">
      <w:r>
        <w:rPr>
          <w:noProof/>
        </w:rPr>
        <w:lastRenderedPageBreak/>
        <w:drawing>
          <wp:inline distT="114300" distB="114300" distL="114300" distR="114300" wp14:anchorId="68FE8690" wp14:editId="077D418B">
            <wp:extent cx="5731200" cy="5753100"/>
            <wp:effectExtent l="0" t="0" r="0" b="0"/>
            <wp:docPr id="184372218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8"/>
                    <a:srcRect/>
                    <a:stretch>
                      <a:fillRect/>
                    </a:stretch>
                  </pic:blipFill>
                  <pic:spPr>
                    <a:xfrm>
                      <a:off x="0" y="0"/>
                      <a:ext cx="5731200" cy="5753100"/>
                    </a:xfrm>
                    <a:prstGeom prst="rect">
                      <a:avLst/>
                    </a:prstGeom>
                    <a:ln/>
                  </pic:spPr>
                </pic:pic>
              </a:graphicData>
            </a:graphic>
          </wp:inline>
        </w:drawing>
      </w:r>
    </w:p>
    <w:p w14:paraId="487CF2F2" w14:textId="77777777" w:rsidR="003B261E" w:rsidRDefault="00000000">
      <w:r>
        <w:rPr>
          <w:noProof/>
        </w:rPr>
        <w:drawing>
          <wp:inline distT="114300" distB="114300" distL="114300" distR="114300" wp14:anchorId="6B48354E" wp14:editId="4C31D9EF">
            <wp:extent cx="5731200" cy="2070100"/>
            <wp:effectExtent l="0" t="0" r="0" b="0"/>
            <wp:docPr id="18437221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9"/>
                    <a:srcRect/>
                    <a:stretch>
                      <a:fillRect/>
                    </a:stretch>
                  </pic:blipFill>
                  <pic:spPr>
                    <a:xfrm>
                      <a:off x="0" y="0"/>
                      <a:ext cx="5731200" cy="2070100"/>
                    </a:xfrm>
                    <a:prstGeom prst="rect">
                      <a:avLst/>
                    </a:prstGeom>
                    <a:ln/>
                  </pic:spPr>
                </pic:pic>
              </a:graphicData>
            </a:graphic>
          </wp:inline>
        </w:drawing>
      </w:r>
    </w:p>
    <w:p w14:paraId="7C80FBC3" w14:textId="77777777" w:rsidR="003B261E" w:rsidRDefault="00000000">
      <w:r>
        <w:rPr>
          <w:noProof/>
        </w:rPr>
        <w:lastRenderedPageBreak/>
        <w:drawing>
          <wp:inline distT="114300" distB="114300" distL="114300" distR="114300" wp14:anchorId="2F82958B" wp14:editId="3FAFC8AB">
            <wp:extent cx="4772025" cy="19507200"/>
            <wp:effectExtent l="0" t="0" r="0" b="0"/>
            <wp:docPr id="184372218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0"/>
                    <a:srcRect/>
                    <a:stretch>
                      <a:fillRect/>
                    </a:stretch>
                  </pic:blipFill>
                  <pic:spPr>
                    <a:xfrm>
                      <a:off x="0" y="0"/>
                      <a:ext cx="4772025" cy="19507200"/>
                    </a:xfrm>
                    <a:prstGeom prst="rect">
                      <a:avLst/>
                    </a:prstGeom>
                    <a:ln/>
                  </pic:spPr>
                </pic:pic>
              </a:graphicData>
            </a:graphic>
          </wp:inline>
        </w:drawing>
      </w:r>
    </w:p>
    <w:p w14:paraId="7B475D79" w14:textId="77777777" w:rsidR="003B261E" w:rsidRDefault="00000000">
      <w:r>
        <w:rPr>
          <w:noProof/>
        </w:rPr>
        <w:lastRenderedPageBreak/>
        <w:drawing>
          <wp:inline distT="114300" distB="114300" distL="114300" distR="114300" wp14:anchorId="55B2136C" wp14:editId="2BA00521">
            <wp:extent cx="5731200" cy="1524000"/>
            <wp:effectExtent l="0" t="0" r="0" b="0"/>
            <wp:docPr id="184372217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1"/>
                    <a:srcRect/>
                    <a:stretch>
                      <a:fillRect/>
                    </a:stretch>
                  </pic:blipFill>
                  <pic:spPr>
                    <a:xfrm>
                      <a:off x="0" y="0"/>
                      <a:ext cx="5731200" cy="1524000"/>
                    </a:xfrm>
                    <a:prstGeom prst="rect">
                      <a:avLst/>
                    </a:prstGeom>
                    <a:ln/>
                  </pic:spPr>
                </pic:pic>
              </a:graphicData>
            </a:graphic>
          </wp:inline>
        </w:drawing>
      </w:r>
    </w:p>
    <w:p w14:paraId="7BD9F20D" w14:textId="77777777" w:rsidR="003B261E" w:rsidRDefault="00000000">
      <w:r>
        <w:rPr>
          <w:noProof/>
        </w:rPr>
        <w:drawing>
          <wp:inline distT="114300" distB="114300" distL="114300" distR="114300" wp14:anchorId="34F1963C" wp14:editId="331D4E12">
            <wp:extent cx="5731200" cy="6248400"/>
            <wp:effectExtent l="0" t="0" r="0" b="0"/>
            <wp:docPr id="184372216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2"/>
                    <a:srcRect/>
                    <a:stretch>
                      <a:fillRect/>
                    </a:stretch>
                  </pic:blipFill>
                  <pic:spPr>
                    <a:xfrm>
                      <a:off x="0" y="0"/>
                      <a:ext cx="5731200" cy="6248400"/>
                    </a:xfrm>
                    <a:prstGeom prst="rect">
                      <a:avLst/>
                    </a:prstGeom>
                    <a:ln/>
                  </pic:spPr>
                </pic:pic>
              </a:graphicData>
            </a:graphic>
          </wp:inline>
        </w:drawing>
      </w:r>
    </w:p>
    <w:p w14:paraId="7327C9BE" w14:textId="77777777" w:rsidR="003B261E" w:rsidRDefault="00000000">
      <w:r>
        <w:rPr>
          <w:noProof/>
        </w:rPr>
        <w:lastRenderedPageBreak/>
        <w:drawing>
          <wp:inline distT="114300" distB="114300" distL="114300" distR="114300" wp14:anchorId="0648CCF4" wp14:editId="31EB59E6">
            <wp:extent cx="5731200" cy="17805400"/>
            <wp:effectExtent l="0" t="0" r="0" b="0"/>
            <wp:docPr id="184372214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3"/>
                    <a:srcRect/>
                    <a:stretch>
                      <a:fillRect/>
                    </a:stretch>
                  </pic:blipFill>
                  <pic:spPr>
                    <a:xfrm>
                      <a:off x="0" y="0"/>
                      <a:ext cx="5731200" cy="17805400"/>
                    </a:xfrm>
                    <a:prstGeom prst="rect">
                      <a:avLst/>
                    </a:prstGeom>
                    <a:ln/>
                  </pic:spPr>
                </pic:pic>
              </a:graphicData>
            </a:graphic>
          </wp:inline>
        </w:drawing>
      </w:r>
    </w:p>
    <w:p w14:paraId="587362F3" w14:textId="77777777" w:rsidR="003B261E" w:rsidRDefault="00000000">
      <w:r>
        <w:rPr>
          <w:noProof/>
        </w:rPr>
        <w:lastRenderedPageBreak/>
        <w:drawing>
          <wp:inline distT="114300" distB="114300" distL="114300" distR="114300" wp14:anchorId="2CE49B4E" wp14:editId="5926D581">
            <wp:extent cx="5731200" cy="5753100"/>
            <wp:effectExtent l="0" t="0" r="0" b="0"/>
            <wp:docPr id="18437221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8"/>
                    <a:srcRect/>
                    <a:stretch>
                      <a:fillRect/>
                    </a:stretch>
                  </pic:blipFill>
                  <pic:spPr>
                    <a:xfrm>
                      <a:off x="0" y="0"/>
                      <a:ext cx="5731200" cy="5753100"/>
                    </a:xfrm>
                    <a:prstGeom prst="rect">
                      <a:avLst/>
                    </a:prstGeom>
                    <a:ln/>
                  </pic:spPr>
                </pic:pic>
              </a:graphicData>
            </a:graphic>
          </wp:inline>
        </w:drawing>
      </w:r>
    </w:p>
    <w:p w14:paraId="5DA7F7E4" w14:textId="77777777" w:rsidR="003B261E" w:rsidRDefault="00000000">
      <w:r>
        <w:rPr>
          <w:noProof/>
        </w:rPr>
        <w:drawing>
          <wp:inline distT="114300" distB="114300" distL="114300" distR="114300" wp14:anchorId="41D98B5B" wp14:editId="51C40590">
            <wp:extent cx="5731200" cy="2070100"/>
            <wp:effectExtent l="0" t="0" r="0" b="0"/>
            <wp:docPr id="184372218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9"/>
                    <a:srcRect/>
                    <a:stretch>
                      <a:fillRect/>
                    </a:stretch>
                  </pic:blipFill>
                  <pic:spPr>
                    <a:xfrm>
                      <a:off x="0" y="0"/>
                      <a:ext cx="5731200" cy="2070100"/>
                    </a:xfrm>
                    <a:prstGeom prst="rect">
                      <a:avLst/>
                    </a:prstGeom>
                    <a:ln/>
                  </pic:spPr>
                </pic:pic>
              </a:graphicData>
            </a:graphic>
          </wp:inline>
        </w:drawing>
      </w:r>
    </w:p>
    <w:p w14:paraId="0FDDCA16" w14:textId="77777777" w:rsidR="003B261E" w:rsidRDefault="00000000">
      <w:r>
        <w:rPr>
          <w:noProof/>
        </w:rPr>
        <w:lastRenderedPageBreak/>
        <w:drawing>
          <wp:inline distT="114300" distB="114300" distL="114300" distR="114300" wp14:anchorId="6816478B" wp14:editId="39C37E5B">
            <wp:extent cx="4772025" cy="19507200"/>
            <wp:effectExtent l="0" t="0" r="0" b="0"/>
            <wp:docPr id="184372225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30"/>
                    <a:srcRect/>
                    <a:stretch>
                      <a:fillRect/>
                    </a:stretch>
                  </pic:blipFill>
                  <pic:spPr>
                    <a:xfrm>
                      <a:off x="0" y="0"/>
                      <a:ext cx="4772025" cy="19507200"/>
                    </a:xfrm>
                    <a:prstGeom prst="rect">
                      <a:avLst/>
                    </a:prstGeom>
                    <a:ln/>
                  </pic:spPr>
                </pic:pic>
              </a:graphicData>
            </a:graphic>
          </wp:inline>
        </w:drawing>
      </w:r>
    </w:p>
    <w:p w14:paraId="4A9E62D1" w14:textId="77777777" w:rsidR="003B261E" w:rsidRDefault="00000000">
      <w:r>
        <w:rPr>
          <w:noProof/>
        </w:rPr>
        <w:lastRenderedPageBreak/>
        <w:drawing>
          <wp:inline distT="114300" distB="114300" distL="114300" distR="114300" wp14:anchorId="1BD34140" wp14:editId="127B0613">
            <wp:extent cx="5731200" cy="1524000"/>
            <wp:effectExtent l="0" t="0" r="0" b="0"/>
            <wp:docPr id="184372226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31"/>
                    <a:srcRect/>
                    <a:stretch>
                      <a:fillRect/>
                    </a:stretch>
                  </pic:blipFill>
                  <pic:spPr>
                    <a:xfrm>
                      <a:off x="0" y="0"/>
                      <a:ext cx="5731200" cy="1524000"/>
                    </a:xfrm>
                    <a:prstGeom prst="rect">
                      <a:avLst/>
                    </a:prstGeom>
                    <a:ln/>
                  </pic:spPr>
                </pic:pic>
              </a:graphicData>
            </a:graphic>
          </wp:inline>
        </w:drawing>
      </w:r>
    </w:p>
    <w:p w14:paraId="3941C7F0" w14:textId="77777777" w:rsidR="003B261E" w:rsidRDefault="00000000">
      <w:r>
        <w:rPr>
          <w:noProof/>
        </w:rPr>
        <w:drawing>
          <wp:inline distT="114300" distB="114300" distL="114300" distR="114300" wp14:anchorId="14A4C7DE" wp14:editId="109455A2">
            <wp:extent cx="5731200" cy="6248400"/>
            <wp:effectExtent l="0" t="0" r="0" b="0"/>
            <wp:docPr id="184372218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32"/>
                    <a:srcRect/>
                    <a:stretch>
                      <a:fillRect/>
                    </a:stretch>
                  </pic:blipFill>
                  <pic:spPr>
                    <a:xfrm>
                      <a:off x="0" y="0"/>
                      <a:ext cx="5731200" cy="6248400"/>
                    </a:xfrm>
                    <a:prstGeom prst="rect">
                      <a:avLst/>
                    </a:prstGeom>
                    <a:ln/>
                  </pic:spPr>
                </pic:pic>
              </a:graphicData>
            </a:graphic>
          </wp:inline>
        </w:drawing>
      </w:r>
    </w:p>
    <w:p w14:paraId="2BA01E20" w14:textId="77777777" w:rsidR="003B261E" w:rsidRDefault="00000000">
      <w:r>
        <w:rPr>
          <w:noProof/>
        </w:rPr>
        <w:lastRenderedPageBreak/>
        <w:drawing>
          <wp:inline distT="114300" distB="114300" distL="114300" distR="114300" wp14:anchorId="25A5F45B" wp14:editId="6A9C0BFE">
            <wp:extent cx="5731200" cy="17805400"/>
            <wp:effectExtent l="0" t="0" r="0" b="0"/>
            <wp:docPr id="184372225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3"/>
                    <a:srcRect/>
                    <a:stretch>
                      <a:fillRect/>
                    </a:stretch>
                  </pic:blipFill>
                  <pic:spPr>
                    <a:xfrm>
                      <a:off x="0" y="0"/>
                      <a:ext cx="5731200" cy="17805400"/>
                    </a:xfrm>
                    <a:prstGeom prst="rect">
                      <a:avLst/>
                    </a:prstGeom>
                    <a:ln/>
                  </pic:spPr>
                </pic:pic>
              </a:graphicData>
            </a:graphic>
          </wp:inline>
        </w:drawing>
      </w:r>
    </w:p>
    <w:p w14:paraId="38B08698" w14:textId="77777777" w:rsidR="003B261E" w:rsidRDefault="00000000">
      <w:r>
        <w:rPr>
          <w:noProof/>
        </w:rPr>
        <w:lastRenderedPageBreak/>
        <w:drawing>
          <wp:inline distT="114300" distB="114300" distL="114300" distR="114300" wp14:anchorId="7F84ED4E" wp14:editId="2990C7F7">
            <wp:extent cx="5731200" cy="5753100"/>
            <wp:effectExtent l="0" t="0" r="0" b="0"/>
            <wp:docPr id="18437221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8"/>
                    <a:srcRect/>
                    <a:stretch>
                      <a:fillRect/>
                    </a:stretch>
                  </pic:blipFill>
                  <pic:spPr>
                    <a:xfrm>
                      <a:off x="0" y="0"/>
                      <a:ext cx="5731200" cy="5753100"/>
                    </a:xfrm>
                    <a:prstGeom prst="rect">
                      <a:avLst/>
                    </a:prstGeom>
                    <a:ln/>
                  </pic:spPr>
                </pic:pic>
              </a:graphicData>
            </a:graphic>
          </wp:inline>
        </w:drawing>
      </w:r>
    </w:p>
    <w:p w14:paraId="67284E4E" w14:textId="77777777" w:rsidR="003B261E" w:rsidRDefault="00000000">
      <w:r>
        <w:rPr>
          <w:noProof/>
        </w:rPr>
        <w:drawing>
          <wp:inline distT="114300" distB="114300" distL="114300" distR="114300" wp14:anchorId="325427AC" wp14:editId="6182BC43">
            <wp:extent cx="5731200" cy="2070100"/>
            <wp:effectExtent l="0" t="0" r="0" b="0"/>
            <wp:docPr id="184372219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9"/>
                    <a:srcRect/>
                    <a:stretch>
                      <a:fillRect/>
                    </a:stretch>
                  </pic:blipFill>
                  <pic:spPr>
                    <a:xfrm>
                      <a:off x="0" y="0"/>
                      <a:ext cx="5731200" cy="2070100"/>
                    </a:xfrm>
                    <a:prstGeom prst="rect">
                      <a:avLst/>
                    </a:prstGeom>
                    <a:ln/>
                  </pic:spPr>
                </pic:pic>
              </a:graphicData>
            </a:graphic>
          </wp:inline>
        </w:drawing>
      </w:r>
    </w:p>
    <w:p w14:paraId="1051056B" w14:textId="77777777" w:rsidR="003B261E" w:rsidRDefault="00000000">
      <w:r>
        <w:rPr>
          <w:noProof/>
        </w:rPr>
        <w:lastRenderedPageBreak/>
        <w:drawing>
          <wp:inline distT="114300" distB="114300" distL="114300" distR="114300" wp14:anchorId="6F7D3AD1" wp14:editId="32465405">
            <wp:extent cx="4772025" cy="19507200"/>
            <wp:effectExtent l="0" t="0" r="0" b="0"/>
            <wp:docPr id="184372225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0"/>
                    <a:srcRect/>
                    <a:stretch>
                      <a:fillRect/>
                    </a:stretch>
                  </pic:blipFill>
                  <pic:spPr>
                    <a:xfrm>
                      <a:off x="0" y="0"/>
                      <a:ext cx="4772025" cy="19507200"/>
                    </a:xfrm>
                    <a:prstGeom prst="rect">
                      <a:avLst/>
                    </a:prstGeom>
                    <a:ln/>
                  </pic:spPr>
                </pic:pic>
              </a:graphicData>
            </a:graphic>
          </wp:inline>
        </w:drawing>
      </w:r>
    </w:p>
    <w:p w14:paraId="0F498FBF" w14:textId="77777777" w:rsidR="003B261E" w:rsidRDefault="00000000">
      <w:r>
        <w:rPr>
          <w:noProof/>
        </w:rPr>
        <w:lastRenderedPageBreak/>
        <w:drawing>
          <wp:inline distT="114300" distB="114300" distL="114300" distR="114300" wp14:anchorId="4F121377" wp14:editId="0381994C">
            <wp:extent cx="5731200" cy="1524000"/>
            <wp:effectExtent l="0" t="0" r="0" b="0"/>
            <wp:docPr id="184372223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1"/>
                    <a:srcRect/>
                    <a:stretch>
                      <a:fillRect/>
                    </a:stretch>
                  </pic:blipFill>
                  <pic:spPr>
                    <a:xfrm>
                      <a:off x="0" y="0"/>
                      <a:ext cx="5731200" cy="1524000"/>
                    </a:xfrm>
                    <a:prstGeom prst="rect">
                      <a:avLst/>
                    </a:prstGeom>
                    <a:ln/>
                  </pic:spPr>
                </pic:pic>
              </a:graphicData>
            </a:graphic>
          </wp:inline>
        </w:drawing>
      </w:r>
    </w:p>
    <w:p w14:paraId="141C5CDE" w14:textId="77777777" w:rsidR="003B261E" w:rsidRDefault="00000000">
      <w:r>
        <w:rPr>
          <w:noProof/>
        </w:rPr>
        <w:drawing>
          <wp:inline distT="114300" distB="114300" distL="114300" distR="114300" wp14:anchorId="1DE29CA7" wp14:editId="19A0744F">
            <wp:extent cx="5731200" cy="6248400"/>
            <wp:effectExtent l="0" t="0" r="0" b="0"/>
            <wp:docPr id="184372219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32"/>
                    <a:srcRect/>
                    <a:stretch>
                      <a:fillRect/>
                    </a:stretch>
                  </pic:blipFill>
                  <pic:spPr>
                    <a:xfrm>
                      <a:off x="0" y="0"/>
                      <a:ext cx="5731200" cy="6248400"/>
                    </a:xfrm>
                    <a:prstGeom prst="rect">
                      <a:avLst/>
                    </a:prstGeom>
                    <a:ln/>
                  </pic:spPr>
                </pic:pic>
              </a:graphicData>
            </a:graphic>
          </wp:inline>
        </w:drawing>
      </w:r>
    </w:p>
    <w:p w14:paraId="1F237942" w14:textId="77777777" w:rsidR="003B261E" w:rsidRDefault="003B261E"/>
    <w:p w14:paraId="2EEF8CD4" w14:textId="77777777" w:rsidR="003B261E" w:rsidRDefault="003B261E">
      <w:pPr>
        <w:rPr>
          <w:rFonts w:ascii="Times New Roman" w:eastAsia="Times New Roman" w:hAnsi="Times New Roman" w:cs="Times New Roman"/>
        </w:rPr>
      </w:pPr>
    </w:p>
    <w:p w14:paraId="36FA6F2B" w14:textId="77777777" w:rsidR="003B261E" w:rsidRDefault="00000000">
      <w:pPr>
        <w:pStyle w:val="Heading1"/>
        <w:rPr>
          <w:rFonts w:ascii="Times New Roman" w:eastAsia="Times New Roman" w:hAnsi="Times New Roman" w:cs="Times New Roman"/>
        </w:rPr>
      </w:pPr>
      <w:bookmarkStart w:id="33" w:name="_Toc211011652"/>
      <w:r>
        <w:rPr>
          <w:rFonts w:ascii="Times New Roman" w:eastAsia="Times New Roman" w:hAnsi="Times New Roman" w:cs="Times New Roman"/>
        </w:rPr>
        <w:lastRenderedPageBreak/>
        <w:t>CHƯƠNG III. Kết luận</w:t>
      </w:r>
      <w:bookmarkEnd w:id="33"/>
    </w:p>
    <w:p w14:paraId="40878968" w14:textId="77777777" w:rsidR="003B261E" w:rsidRDefault="00000000">
      <w:pPr>
        <w:ind w:firstLine="720"/>
        <w:rPr>
          <w:rFonts w:ascii="Times New Roman" w:eastAsia="Times New Roman" w:hAnsi="Times New Roman" w:cs="Times New Roman"/>
        </w:rPr>
      </w:pPr>
      <w:r>
        <w:rPr>
          <w:rFonts w:ascii="Times New Roman" w:eastAsia="Times New Roman" w:hAnsi="Times New Roman" w:cs="Times New Roman"/>
          <w:sz w:val="26"/>
          <w:szCs w:val="26"/>
        </w:rPr>
        <w:t>Khám phá dữ liệu (Exploratory Data Analysis - EDA) là một bước quan trọng trong phân tích dữ liệu và khai thác dữ liệu, nhưng quá trình này không tránh khỏi những khó khăn. Một trong những thách thức lớn nhất là chất lượng dữ liệu không đảm bảo, bao gồm giá trị thiếu, giá trị ngoại lai hoặc dữ liệu không nhất quán, đòi hỏi kỹ năng tiền xử lý phức tạp và tốn thời gian. Bên cạnh đó, việc xử lý khối lượng dữ liệu lớn có thể gây khó khăn trong việc xác định các mẫu hoặc xu hướng có ý nghĩa, đặc biệt khi sử dụng các công cụ không được tối ưu hóa cho dữ liệu lớn. Chương đã trình bày một số kỹ thuật cơ bản khi sử dụng Python và các công cụ phát triển bằng Python giúp thực hiện việc khám phá dữ liệu được hiệu quả hơn.</w:t>
      </w:r>
      <w:r>
        <w:rPr>
          <w:rFonts w:ascii="Times New Roman" w:eastAsia="Times New Roman" w:hAnsi="Times New Roman" w:cs="Times New Roman"/>
        </w:rPr>
        <w:br/>
      </w:r>
    </w:p>
    <w:p w14:paraId="2AAF2AE2" w14:textId="77777777" w:rsidR="003B261E" w:rsidRDefault="003B261E">
      <w:pPr>
        <w:jc w:val="both"/>
        <w:rPr>
          <w:rFonts w:ascii="Times New Roman" w:eastAsia="Times New Roman" w:hAnsi="Times New Roman" w:cs="Times New Roman"/>
          <w:sz w:val="26"/>
          <w:szCs w:val="26"/>
        </w:rPr>
      </w:pPr>
    </w:p>
    <w:p w14:paraId="1D0CDA40" w14:textId="77777777" w:rsidR="003B261E" w:rsidRDefault="003B261E">
      <w:pPr>
        <w:jc w:val="both"/>
        <w:rPr>
          <w:rFonts w:ascii="Times New Roman" w:eastAsia="Times New Roman" w:hAnsi="Times New Roman" w:cs="Times New Roman"/>
          <w:sz w:val="26"/>
          <w:szCs w:val="26"/>
        </w:rPr>
      </w:pPr>
    </w:p>
    <w:p w14:paraId="111D7AEE" w14:textId="77777777" w:rsidR="003B261E"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HẾT</w:t>
      </w:r>
    </w:p>
    <w:sectPr w:rsidR="003B261E">
      <w:pgSz w:w="11907" w:h="16839"/>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DE5E3C" w14:textId="77777777" w:rsidR="00167CE0" w:rsidRDefault="00167CE0">
      <w:pPr>
        <w:spacing w:line="240" w:lineRule="auto"/>
      </w:pPr>
      <w:r>
        <w:separator/>
      </w:r>
    </w:p>
  </w:endnote>
  <w:endnote w:type="continuationSeparator" w:id="0">
    <w:p w14:paraId="36EB3FAF" w14:textId="77777777" w:rsidR="00167CE0" w:rsidRDefault="00167C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31E53C19-FA6C-4F90-9F7F-9A5D8264ECDE}"/>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2" w:fontKey="{5CB31074-3263-4A6B-BCF3-F42CC3317BFD}"/>
  </w:font>
  <w:font w:name="Arial">
    <w:panose1 w:val="020B0604020202020204"/>
    <w:charset w:val="00"/>
    <w:family w:val="swiss"/>
    <w:pitch w:val="variable"/>
    <w:sig w:usb0="E0002EFF" w:usb1="C000785B" w:usb2="00000009" w:usb3="00000000" w:csb0="000001FF" w:csb1="00000000"/>
  </w:font>
  <w:font w:name="Play">
    <w:charset w:val="00"/>
    <w:family w:val="auto"/>
    <w:pitch w:val="default"/>
    <w:embedRegular r:id="rId3" w:fontKey="{8EC45D44-7233-4511-9666-5BB15749BCFD}"/>
  </w:font>
  <w:font w:name="Aptos Display">
    <w:charset w:val="00"/>
    <w:family w:val="swiss"/>
    <w:pitch w:val="variable"/>
    <w:sig w:usb0="20000287" w:usb1="00000003" w:usb2="00000000" w:usb3="00000000" w:csb0="0000019F" w:csb1="00000000"/>
    <w:embedRegular r:id="rId4" w:fontKey="{6E4C1328-2C08-4AEA-AC82-51AF5F54ECDD}"/>
  </w:font>
  <w:font w:name="Caudex">
    <w:charset w:val="00"/>
    <w:family w:val="auto"/>
    <w:pitch w:val="default"/>
    <w:embedRegular r:id="rId5" w:fontKey="{73BA0BFE-DC24-41D3-B142-202A856B3900}"/>
  </w:font>
  <w:font w:name="Cardo">
    <w:charset w:val="00"/>
    <w:family w:val="auto"/>
    <w:pitch w:val="default"/>
    <w:embedRegular r:id="rId6" w:fontKey="{3D05FE18-FC42-405F-810E-F4E3A1F9BD9B}"/>
  </w:font>
  <w:font w:name="Roboto Mono">
    <w:charset w:val="00"/>
    <w:family w:val="modern"/>
    <w:pitch w:val="fixed"/>
    <w:sig w:usb0="E00002FF" w:usb1="1000205B" w:usb2="00000020" w:usb3="00000000" w:csb0="0000019F" w:csb1="00000000"/>
    <w:embedRegular r:id="rId7" w:fontKey="{982696EB-92A4-423F-8704-EC99D9DCEF31}"/>
  </w:font>
  <w:font w:name="Cousine">
    <w:charset w:val="00"/>
    <w:family w:val="auto"/>
    <w:pitch w:val="default"/>
    <w:embedRegular r:id="rId8" w:fontKey="{83D74A3C-AB9D-484B-A3B5-C022C8F53BB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72D3E1" w14:textId="77777777" w:rsidR="00167CE0" w:rsidRDefault="00167CE0">
      <w:pPr>
        <w:spacing w:line="240" w:lineRule="auto"/>
      </w:pPr>
      <w:r>
        <w:separator/>
      </w:r>
    </w:p>
  </w:footnote>
  <w:footnote w:type="continuationSeparator" w:id="0">
    <w:p w14:paraId="65B5BE16" w14:textId="77777777" w:rsidR="00167CE0" w:rsidRDefault="00167C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54B75" w14:textId="77777777" w:rsidR="003B261E" w:rsidRDefault="003B261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EB67B0"/>
    <w:multiLevelType w:val="multilevel"/>
    <w:tmpl w:val="1C146C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18E669C2"/>
    <w:multiLevelType w:val="multilevel"/>
    <w:tmpl w:val="2C9E2C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6BA5D22"/>
    <w:multiLevelType w:val="multilevel"/>
    <w:tmpl w:val="758E2A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A42576C"/>
    <w:multiLevelType w:val="multilevel"/>
    <w:tmpl w:val="0994C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135E88"/>
    <w:multiLevelType w:val="multilevel"/>
    <w:tmpl w:val="A95CA798"/>
    <w:lvl w:ilvl="0">
      <w:start w:val="1"/>
      <w:numFmt w:val="bullet"/>
      <w:lvlText w:val="-"/>
      <w:lvlJc w:val="left"/>
      <w:pPr>
        <w:ind w:left="1440" w:hanging="360"/>
      </w:pPr>
      <w:rPr>
        <w:rFonts w:ascii="Aptos" w:eastAsia="Aptos" w:hAnsi="Aptos" w:cs="Apto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2E5B0512"/>
    <w:multiLevelType w:val="multilevel"/>
    <w:tmpl w:val="4A2C0A24"/>
    <w:lvl w:ilvl="0">
      <w:start w:val="1"/>
      <w:numFmt w:val="upperRoman"/>
      <w:lvlText w:val="%1."/>
      <w:lvlJc w:val="left"/>
      <w:pPr>
        <w:ind w:left="1080" w:hanging="720"/>
      </w:pPr>
    </w:lvl>
    <w:lvl w:ilvl="1">
      <w:start w:val="1"/>
      <w:numFmt w:val="decimal"/>
      <w:lvlText w:val="%1.%2"/>
      <w:lvlJc w:val="left"/>
      <w:pPr>
        <w:ind w:left="1800" w:hanging="360"/>
      </w:pPr>
    </w:lvl>
    <w:lvl w:ilvl="2">
      <w:start w:val="1"/>
      <w:numFmt w:val="decimal"/>
      <w:lvlText w:val="%1.%2.%3"/>
      <w:lvlJc w:val="left"/>
      <w:pPr>
        <w:ind w:left="3240" w:hanging="720"/>
      </w:pPr>
    </w:lvl>
    <w:lvl w:ilvl="3">
      <w:start w:val="1"/>
      <w:numFmt w:val="decimal"/>
      <w:lvlText w:val="%1.%2.%3.%4"/>
      <w:lvlJc w:val="left"/>
      <w:pPr>
        <w:ind w:left="4320" w:hanging="720"/>
      </w:pPr>
    </w:lvl>
    <w:lvl w:ilvl="4">
      <w:start w:val="1"/>
      <w:numFmt w:val="decimal"/>
      <w:lvlText w:val="%1.%2.%3.%4.%5"/>
      <w:lvlJc w:val="left"/>
      <w:pPr>
        <w:ind w:left="5760" w:hanging="1080"/>
      </w:pPr>
    </w:lvl>
    <w:lvl w:ilvl="5">
      <w:start w:val="1"/>
      <w:numFmt w:val="decimal"/>
      <w:lvlText w:val="%1.%2.%3.%4.%5.%6"/>
      <w:lvlJc w:val="left"/>
      <w:pPr>
        <w:ind w:left="7200" w:hanging="1440"/>
      </w:pPr>
    </w:lvl>
    <w:lvl w:ilvl="6">
      <w:start w:val="1"/>
      <w:numFmt w:val="decimal"/>
      <w:lvlText w:val="%1.%2.%3.%4.%5.%6.%7"/>
      <w:lvlJc w:val="left"/>
      <w:pPr>
        <w:ind w:left="8280" w:hanging="1440"/>
      </w:pPr>
    </w:lvl>
    <w:lvl w:ilvl="7">
      <w:start w:val="1"/>
      <w:numFmt w:val="decimal"/>
      <w:lvlText w:val="%1.%2.%3.%4.%5.%6.%7.%8"/>
      <w:lvlJc w:val="left"/>
      <w:pPr>
        <w:ind w:left="9720" w:hanging="1800"/>
      </w:pPr>
    </w:lvl>
    <w:lvl w:ilvl="8">
      <w:start w:val="1"/>
      <w:numFmt w:val="decimal"/>
      <w:lvlText w:val="%1.%2.%3.%4.%5.%6.%7.%8.%9"/>
      <w:lvlJc w:val="left"/>
      <w:pPr>
        <w:ind w:left="10800" w:hanging="1800"/>
      </w:pPr>
    </w:lvl>
  </w:abstractNum>
  <w:abstractNum w:abstractNumId="6" w15:restartNumberingAfterBreak="0">
    <w:nsid w:val="2F894C20"/>
    <w:multiLevelType w:val="multilevel"/>
    <w:tmpl w:val="3E22067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33D70856"/>
    <w:multiLevelType w:val="multilevel"/>
    <w:tmpl w:val="FD22B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6AB7602"/>
    <w:multiLevelType w:val="multilevel"/>
    <w:tmpl w:val="E71A53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8CD0B3E"/>
    <w:multiLevelType w:val="multilevel"/>
    <w:tmpl w:val="0040EE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5AFF43F9"/>
    <w:multiLevelType w:val="multilevel"/>
    <w:tmpl w:val="D96A6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B021F3F"/>
    <w:multiLevelType w:val="multilevel"/>
    <w:tmpl w:val="FBEAE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E9965B6"/>
    <w:multiLevelType w:val="multilevel"/>
    <w:tmpl w:val="9758B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F8658A3"/>
    <w:multiLevelType w:val="multilevel"/>
    <w:tmpl w:val="41166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05D1A5C"/>
    <w:multiLevelType w:val="multilevel"/>
    <w:tmpl w:val="CB46D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1275C2E"/>
    <w:multiLevelType w:val="multilevel"/>
    <w:tmpl w:val="1E8AD6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51F2313"/>
    <w:multiLevelType w:val="multilevel"/>
    <w:tmpl w:val="ABA8E0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7B60135"/>
    <w:multiLevelType w:val="multilevel"/>
    <w:tmpl w:val="0BB2FF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6B8E00AF"/>
    <w:multiLevelType w:val="multilevel"/>
    <w:tmpl w:val="DAD47E5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C792016"/>
    <w:multiLevelType w:val="multilevel"/>
    <w:tmpl w:val="40B2488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14F350D"/>
    <w:multiLevelType w:val="multilevel"/>
    <w:tmpl w:val="D422CB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739C675A"/>
    <w:multiLevelType w:val="multilevel"/>
    <w:tmpl w:val="550899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76C11B67"/>
    <w:multiLevelType w:val="multilevel"/>
    <w:tmpl w:val="D0749B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7E0E28DF"/>
    <w:multiLevelType w:val="multilevel"/>
    <w:tmpl w:val="42123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28710120">
    <w:abstractNumId w:val="14"/>
  </w:num>
  <w:num w:numId="2" w16cid:durableId="256908151">
    <w:abstractNumId w:val="9"/>
  </w:num>
  <w:num w:numId="3" w16cid:durableId="1361468054">
    <w:abstractNumId w:val="6"/>
  </w:num>
  <w:num w:numId="4" w16cid:durableId="685403785">
    <w:abstractNumId w:val="22"/>
  </w:num>
  <w:num w:numId="5" w16cid:durableId="2015692555">
    <w:abstractNumId w:val="15"/>
  </w:num>
  <w:num w:numId="6" w16cid:durableId="1013452777">
    <w:abstractNumId w:val="8"/>
  </w:num>
  <w:num w:numId="7" w16cid:durableId="584534559">
    <w:abstractNumId w:val="3"/>
  </w:num>
  <w:num w:numId="8" w16cid:durableId="1398745612">
    <w:abstractNumId w:val="17"/>
  </w:num>
  <w:num w:numId="9" w16cid:durableId="664935885">
    <w:abstractNumId w:val="12"/>
  </w:num>
  <w:num w:numId="10" w16cid:durableId="1815029169">
    <w:abstractNumId w:val="16"/>
  </w:num>
  <w:num w:numId="11" w16cid:durableId="1743065832">
    <w:abstractNumId w:val="1"/>
  </w:num>
  <w:num w:numId="12" w16cid:durableId="1328632089">
    <w:abstractNumId w:val="10"/>
  </w:num>
  <w:num w:numId="13" w16cid:durableId="778986181">
    <w:abstractNumId w:val="2"/>
  </w:num>
  <w:num w:numId="14" w16cid:durableId="1305426496">
    <w:abstractNumId w:val="0"/>
  </w:num>
  <w:num w:numId="15" w16cid:durableId="1184631921">
    <w:abstractNumId w:val="4"/>
  </w:num>
  <w:num w:numId="16" w16cid:durableId="1598634450">
    <w:abstractNumId w:val="5"/>
  </w:num>
  <w:num w:numId="17" w16cid:durableId="2126657280">
    <w:abstractNumId w:val="23"/>
  </w:num>
  <w:num w:numId="18" w16cid:durableId="1599559670">
    <w:abstractNumId w:val="19"/>
  </w:num>
  <w:num w:numId="19" w16cid:durableId="1007831462">
    <w:abstractNumId w:val="18"/>
  </w:num>
  <w:num w:numId="20" w16cid:durableId="969554949">
    <w:abstractNumId w:val="7"/>
  </w:num>
  <w:num w:numId="21" w16cid:durableId="2146047016">
    <w:abstractNumId w:val="13"/>
  </w:num>
  <w:num w:numId="22" w16cid:durableId="2000117151">
    <w:abstractNumId w:val="11"/>
  </w:num>
  <w:num w:numId="23" w16cid:durableId="1055859699">
    <w:abstractNumId w:val="20"/>
  </w:num>
  <w:num w:numId="24" w16cid:durableId="1186489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261E"/>
    <w:rsid w:val="00167CE0"/>
    <w:rsid w:val="003B261E"/>
    <w:rsid w:val="008A4819"/>
    <w:rsid w:val="00DA41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F75B2"/>
  <w15:docId w15:val="{BCDDE68E-CE6C-410F-B9DB-B83402B5C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F5F5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F5F5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F5F5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AF5F5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F5F5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F5F5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F5F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F5F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F5F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F5F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F5F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F5F50"/>
    <w:rPr>
      <w:rFonts w:eastAsiaTheme="majorEastAsia" w:cstheme="majorBidi"/>
      <w:color w:val="272727" w:themeColor="text1" w:themeTint="D8"/>
    </w:rPr>
  </w:style>
  <w:style w:type="character" w:customStyle="1" w:styleId="TitleChar">
    <w:name w:val="Title Char"/>
    <w:basedOn w:val="DefaultParagraphFont"/>
    <w:link w:val="Title"/>
    <w:uiPriority w:val="10"/>
    <w:rsid w:val="00AF5F5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F5F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F5F50"/>
    <w:pPr>
      <w:spacing w:before="160"/>
      <w:jc w:val="center"/>
    </w:pPr>
    <w:rPr>
      <w:i/>
      <w:iCs/>
      <w:color w:val="404040" w:themeColor="text1" w:themeTint="BF"/>
    </w:rPr>
  </w:style>
  <w:style w:type="character" w:customStyle="1" w:styleId="QuoteChar">
    <w:name w:val="Quote Char"/>
    <w:basedOn w:val="DefaultParagraphFont"/>
    <w:link w:val="Quote"/>
    <w:uiPriority w:val="29"/>
    <w:rsid w:val="00AF5F50"/>
    <w:rPr>
      <w:i/>
      <w:iCs/>
      <w:color w:val="404040" w:themeColor="text1" w:themeTint="BF"/>
    </w:rPr>
  </w:style>
  <w:style w:type="paragraph" w:styleId="ListParagraph">
    <w:name w:val="List Paragraph"/>
    <w:basedOn w:val="Normal"/>
    <w:uiPriority w:val="34"/>
    <w:qFormat/>
    <w:rsid w:val="00AF5F50"/>
    <w:pPr>
      <w:ind w:left="720"/>
      <w:contextualSpacing/>
    </w:pPr>
  </w:style>
  <w:style w:type="character" w:styleId="IntenseEmphasis">
    <w:name w:val="Intense Emphasis"/>
    <w:basedOn w:val="DefaultParagraphFont"/>
    <w:uiPriority w:val="21"/>
    <w:qFormat/>
    <w:rsid w:val="00AF5F50"/>
    <w:rPr>
      <w:i/>
      <w:iCs/>
      <w:color w:val="0F4761" w:themeColor="accent1" w:themeShade="BF"/>
    </w:rPr>
  </w:style>
  <w:style w:type="paragraph" w:styleId="IntenseQuote">
    <w:name w:val="Intense Quote"/>
    <w:basedOn w:val="Normal"/>
    <w:next w:val="Normal"/>
    <w:link w:val="IntenseQuoteChar"/>
    <w:uiPriority w:val="30"/>
    <w:qFormat/>
    <w:rsid w:val="00AF5F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F5F50"/>
    <w:rPr>
      <w:i/>
      <w:iCs/>
      <w:color w:val="0F4761" w:themeColor="accent1" w:themeShade="BF"/>
    </w:rPr>
  </w:style>
  <w:style w:type="character" w:styleId="IntenseReference">
    <w:name w:val="Intense Reference"/>
    <w:basedOn w:val="DefaultParagraphFont"/>
    <w:uiPriority w:val="32"/>
    <w:qFormat/>
    <w:rsid w:val="00AF5F50"/>
    <w:rPr>
      <w:b/>
      <w:bCs/>
      <w:smallCaps/>
      <w:color w:val="0F4761" w:themeColor="accent1" w:themeShade="BF"/>
      <w:spacing w:val="5"/>
    </w:rPr>
  </w:style>
  <w:style w:type="paragraph" w:styleId="Header">
    <w:name w:val="header"/>
    <w:basedOn w:val="Normal"/>
    <w:link w:val="HeaderChar"/>
    <w:uiPriority w:val="99"/>
    <w:unhideWhenUsed/>
    <w:rsid w:val="0079574E"/>
    <w:pPr>
      <w:tabs>
        <w:tab w:val="center" w:pos="4680"/>
        <w:tab w:val="right" w:pos="9360"/>
      </w:tabs>
      <w:spacing w:line="240" w:lineRule="auto"/>
    </w:pPr>
  </w:style>
  <w:style w:type="character" w:customStyle="1" w:styleId="HeaderChar">
    <w:name w:val="Header Char"/>
    <w:basedOn w:val="DefaultParagraphFont"/>
    <w:link w:val="Header"/>
    <w:uiPriority w:val="99"/>
    <w:rsid w:val="0079574E"/>
    <w:rPr>
      <w:rFonts w:ascii="Arial" w:eastAsia="Arial" w:hAnsi="Arial" w:cs="Arial"/>
      <w:kern w:val="0"/>
      <w:sz w:val="22"/>
      <w:szCs w:val="22"/>
      <w:lang w:val="vi"/>
    </w:rPr>
  </w:style>
  <w:style w:type="paragraph" w:styleId="Footer">
    <w:name w:val="footer"/>
    <w:basedOn w:val="Normal"/>
    <w:link w:val="FooterChar"/>
    <w:uiPriority w:val="99"/>
    <w:unhideWhenUsed/>
    <w:rsid w:val="0079574E"/>
    <w:pPr>
      <w:tabs>
        <w:tab w:val="center" w:pos="4680"/>
        <w:tab w:val="right" w:pos="9360"/>
      </w:tabs>
      <w:spacing w:line="240" w:lineRule="auto"/>
    </w:pPr>
  </w:style>
  <w:style w:type="character" w:customStyle="1" w:styleId="FooterChar">
    <w:name w:val="Footer Char"/>
    <w:basedOn w:val="DefaultParagraphFont"/>
    <w:link w:val="Footer"/>
    <w:uiPriority w:val="99"/>
    <w:rsid w:val="0079574E"/>
    <w:rPr>
      <w:rFonts w:ascii="Arial" w:eastAsia="Arial" w:hAnsi="Arial" w:cs="Arial"/>
      <w:kern w:val="0"/>
      <w:sz w:val="22"/>
      <w:szCs w:val="22"/>
      <w:lang w:val="vi"/>
    </w:rPr>
  </w:style>
  <w:style w:type="paragraph" w:styleId="TOCHeading">
    <w:name w:val="TOC Heading"/>
    <w:basedOn w:val="Heading1"/>
    <w:next w:val="Normal"/>
    <w:uiPriority w:val="39"/>
    <w:unhideWhenUsed/>
    <w:qFormat/>
    <w:rsid w:val="00BD1E25"/>
    <w:pPr>
      <w:spacing w:before="240" w:after="0" w:line="259" w:lineRule="auto"/>
      <w:outlineLvl w:val="9"/>
    </w:pPr>
    <w:rPr>
      <w:sz w:val="32"/>
      <w:szCs w:val="32"/>
      <w:lang w:val="en-US"/>
    </w:rPr>
  </w:style>
  <w:style w:type="paragraph" w:styleId="TOC1">
    <w:name w:val="toc 1"/>
    <w:basedOn w:val="Normal"/>
    <w:next w:val="Normal"/>
    <w:autoRedefine/>
    <w:uiPriority w:val="39"/>
    <w:unhideWhenUsed/>
    <w:rsid w:val="00BD1E25"/>
    <w:pPr>
      <w:spacing w:after="100"/>
    </w:pPr>
  </w:style>
  <w:style w:type="paragraph" w:styleId="TOC2">
    <w:name w:val="toc 2"/>
    <w:basedOn w:val="Normal"/>
    <w:next w:val="Normal"/>
    <w:autoRedefine/>
    <w:uiPriority w:val="39"/>
    <w:unhideWhenUsed/>
    <w:rsid w:val="00BD1E25"/>
    <w:pPr>
      <w:spacing w:after="100"/>
      <w:ind w:left="220"/>
    </w:pPr>
  </w:style>
  <w:style w:type="paragraph" w:styleId="TOC3">
    <w:name w:val="toc 3"/>
    <w:basedOn w:val="Normal"/>
    <w:next w:val="Normal"/>
    <w:autoRedefine/>
    <w:uiPriority w:val="39"/>
    <w:unhideWhenUsed/>
    <w:rsid w:val="00BD1E25"/>
    <w:pPr>
      <w:spacing w:after="100"/>
      <w:ind w:left="440"/>
    </w:pPr>
  </w:style>
  <w:style w:type="character" w:styleId="Hyperlink">
    <w:name w:val="Hyperlink"/>
    <w:basedOn w:val="DefaultParagraphFont"/>
    <w:uiPriority w:val="99"/>
    <w:unhideWhenUsed/>
    <w:rsid w:val="00BD1E25"/>
    <w:rPr>
      <w:color w:val="467886" w:themeColor="hyperlink"/>
      <w:u w:val="single"/>
    </w:rPr>
  </w:style>
  <w:style w:type="paragraph" w:styleId="NormalWeb">
    <w:name w:val="Normal (Web)"/>
    <w:basedOn w:val="Normal"/>
    <w:uiPriority w:val="99"/>
    <w:unhideWhenUsed/>
    <w:rsid w:val="00CA7D66"/>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break-words">
    <w:name w:val="break-words"/>
    <w:basedOn w:val="Normal"/>
    <w:rsid w:val="00BE6EA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BE6EAF"/>
    <w:rPr>
      <w:b/>
      <w:bCs/>
    </w:rPr>
  </w:style>
  <w:style w:type="character" w:customStyle="1" w:styleId="text-sm">
    <w:name w:val="text-sm"/>
    <w:basedOn w:val="DefaultParagraphFont"/>
    <w:rsid w:val="00BE6EAF"/>
  </w:style>
  <w:style w:type="character" w:styleId="Emphasis">
    <w:name w:val="Emphasis"/>
    <w:basedOn w:val="DefaultParagraphFont"/>
    <w:uiPriority w:val="20"/>
    <w:qFormat/>
    <w:rsid w:val="00980EA0"/>
    <w:rPr>
      <w:i/>
      <w:iCs/>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9.pn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6" Type="http://schemas.openxmlformats.org/officeDocument/2006/relationships/hyperlink" Target="about:blank" TargetMode="External"/><Relationship Id="rId107" Type="http://schemas.openxmlformats.org/officeDocument/2006/relationships/image" Target="media/image84.png"/><Relationship Id="rId11" Type="http://schemas.openxmlformats.org/officeDocument/2006/relationships/image" Target="media/image3.png"/><Relationship Id="rId32" Type="http://schemas.openxmlformats.org/officeDocument/2006/relationships/hyperlink" Target="about:blank" TargetMode="External"/><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8.png"/><Relationship Id="rId128"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hyperlink" Target="about:blank" TargetMode="External"/><Relationship Id="rId27" Type="http://schemas.openxmlformats.org/officeDocument/2006/relationships/image" Target="media/image12.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9.png"/><Relationship Id="rId118" Type="http://schemas.openxmlformats.org/officeDocument/2006/relationships/image" Target="media/image93.png"/><Relationship Id="rId134" Type="http://schemas.openxmlformats.org/officeDocument/2006/relationships/fontTable" Target="fontTable.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5.png"/><Relationship Id="rId124" Type="http://schemas.openxmlformats.org/officeDocument/2006/relationships/hyperlink" Target="https://www.kaggle.com/datasets/imakash3011/customer-personality-analysis" TargetMode="External"/><Relationship Id="rId129" Type="http://schemas.openxmlformats.org/officeDocument/2006/relationships/image" Target="media/image103.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hyperlink" Target="about:blank" TargetMode="External"/><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image" Target="media/image94.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4.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hyperlink" Target="about:blank" TargetMode="External"/><Relationship Id="rId39" Type="http://schemas.openxmlformats.org/officeDocument/2006/relationships/hyperlink" Target="http://data.info" TargetMode="External"/><Relationship Id="rId109" Type="http://schemas.openxmlformats.org/officeDocument/2006/relationships/image" Target="media/image86.png"/><Relationship Id="rId34" Type="http://schemas.openxmlformats.org/officeDocument/2006/relationships/hyperlink" Target="about:blank"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hyperlink" Target="https://www.kaggle.com/datasets/parulpandey/palmer-archipelago-antarctica-penguin-data" TargetMode="External"/><Relationship Id="rId104" Type="http://schemas.openxmlformats.org/officeDocument/2006/relationships/hyperlink" Target="https://www.kaggle.com/datasets/thomasnibb/amsterdam-house-price-prediction" TargetMode="External"/><Relationship Id="rId120" Type="http://schemas.openxmlformats.org/officeDocument/2006/relationships/image" Target="media/image95.png"/><Relationship Id="rId125"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about:blank"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www.kaggle.com/datasets/parulpandey/palmer-archipelago-antarctica-penguin-data" TargetMode="External"/><Relationship Id="rId115" Type="http://schemas.openxmlformats.org/officeDocument/2006/relationships/image" Target="media/image91.png"/><Relationship Id="rId131" Type="http://schemas.openxmlformats.org/officeDocument/2006/relationships/image" Target="media/image105.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8.png"/><Relationship Id="rId14" Type="http://schemas.openxmlformats.org/officeDocument/2006/relationships/hyperlink" Target="about:blank" TargetMode="External"/><Relationship Id="rId30" Type="http://schemas.openxmlformats.org/officeDocument/2006/relationships/hyperlink" Target="about:blank" TargetMode="External"/><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2.png"/><Relationship Id="rId126"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6.png"/><Relationship Id="rId121"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hyperlink" Target="https://www.kaggle.com/datasets/imakash3011/customer-personality-analysis" TargetMode="External"/><Relationship Id="rId20" Type="http://schemas.openxmlformats.org/officeDocument/2006/relationships/hyperlink" Target="about:blank"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106.png"/><Relationship Id="rId15" Type="http://schemas.openxmlformats.org/officeDocument/2006/relationships/image" Target="media/image6.png"/><Relationship Id="rId36" Type="http://schemas.openxmlformats.org/officeDocument/2006/relationships/hyperlink" Target="about:blank" TargetMode="External"/><Relationship Id="rId57" Type="http://schemas.openxmlformats.org/officeDocument/2006/relationships/image" Target="media/image36.png"/><Relationship Id="rId106" Type="http://schemas.openxmlformats.org/officeDocument/2006/relationships/image" Target="media/image83.png"/><Relationship Id="rId127"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about:blank" TargetMode="Externa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AJU2SWyT1cxOw5e43MmfkDow==">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159</Pages>
  <Words>18253</Words>
  <Characters>104044</Characters>
  <Application>Microsoft Office Word</Application>
  <DocSecurity>0</DocSecurity>
  <Lines>867</Lines>
  <Paragraphs>244</Paragraphs>
  <ScaleCrop>false</ScaleCrop>
  <Company/>
  <LinksUpToDate>false</LinksUpToDate>
  <CharactersWithSpaces>122053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Lực Võ Thế</dc:creator>
  <cp:lastModifiedBy>Dương Quốc Toàn</cp:lastModifiedBy>
  <cp:revision>2</cp:revision>
  <dcterms:created xsi:type="dcterms:W3CDTF">2025-04-25T03:27:00Z</dcterms:created>
  <dcterms:modified xsi:type="dcterms:W3CDTF">2025-10-10T11:00:00Z</dcterms:modified>
</cp:coreProperties>
</file>